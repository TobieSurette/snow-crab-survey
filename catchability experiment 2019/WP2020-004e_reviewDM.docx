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4D88D7" w14:textId="77777777" w:rsidR="0064487D" w:rsidRDefault="00231F74" w:rsidP="00767E64">
      <w:pPr>
        <w:pStyle w:val="CoverDocumenttitle"/>
      </w:pPr>
      <w:bookmarkStart w:id="0" w:name="_GoBack"/>
      <w:bookmarkEnd w:id="0"/>
      <w:r w:rsidRPr="00231F74">
        <w:t>THE 2019 COMPARATIVE SNOW CRAB SURVEY VESSEL EXPERIMENT</w:t>
      </w:r>
      <w:r>
        <w:br/>
      </w:r>
      <w:r w:rsidRPr="00231F74">
        <w:t>IN THE SOUTHERN GULF OF SAINT LAWRENCE</w:t>
      </w:r>
    </w:p>
    <w:p w14:paraId="23878EC7" w14:textId="77777777" w:rsidR="008B6A58" w:rsidRPr="00E92A8F" w:rsidRDefault="00231F74" w:rsidP="00767E64">
      <w:pPr>
        <w:pStyle w:val="CoverDocumenttitle"/>
      </w:pPr>
      <w:r>
        <w:t>Tobie Surette</w:t>
      </w:r>
    </w:p>
    <w:p w14:paraId="227D26B6" w14:textId="77777777" w:rsidR="00234E86" w:rsidRPr="00E92A8F" w:rsidRDefault="00231F74" w:rsidP="00231F74">
      <w:pPr>
        <w:pStyle w:val="CoverAddress"/>
      </w:pPr>
      <w:r>
        <w:t>Fisheries and Oceans Canada</w:t>
      </w:r>
      <w:r>
        <w:br/>
        <w:t>Science Branch, Gulf Region</w:t>
      </w:r>
      <w:r>
        <w:br/>
        <w:t>P. O. Box 5030</w:t>
      </w:r>
      <w:r>
        <w:br/>
        <w:t>Moncton, NB E1C 9B6</w:t>
      </w:r>
    </w:p>
    <w:p w14:paraId="3642D35C" w14:textId="77777777" w:rsidR="00D94AFE" w:rsidRPr="00E92A8F" w:rsidRDefault="00D94AFE" w:rsidP="00EE55B1">
      <w:pPr>
        <w:pStyle w:val="CoverAddress"/>
        <w:rPr>
          <w:lang w:val="en-CA"/>
        </w:rPr>
        <w:sectPr w:rsidR="00D94AFE" w:rsidRPr="00E92A8F" w:rsidSect="002C4346">
          <w:headerReference w:type="default" r:id="rId9"/>
          <w:footerReference w:type="even" r:id="rId10"/>
          <w:footerReference w:type="default" r:id="rId11"/>
          <w:pgSz w:w="12240" w:h="15840" w:code="1"/>
          <w:pgMar w:top="1440" w:right="1440" w:bottom="1440" w:left="1440" w:header="720" w:footer="720" w:gutter="0"/>
          <w:cols w:space="720"/>
          <w:vAlign w:val="center"/>
        </w:sectPr>
      </w:pPr>
    </w:p>
    <w:p w14:paraId="3CB32F96" w14:textId="77777777" w:rsidR="00C97AE0" w:rsidRPr="00E92A8F" w:rsidRDefault="00120C4A" w:rsidP="007F4A85">
      <w:pPr>
        <w:pStyle w:val="TABLEOFCONTENTS"/>
      </w:pPr>
      <w:r w:rsidRPr="00E92A8F">
        <w:lastRenderedPageBreak/>
        <w:t>TABLE OF CONTENTS</w:t>
      </w:r>
    </w:p>
    <w:p w14:paraId="41356C0D" w14:textId="77777777" w:rsidR="00DA03DA" w:rsidRDefault="00A855AE">
      <w:pPr>
        <w:pStyle w:val="TOC1"/>
        <w:rPr>
          <w:rFonts w:asciiTheme="minorHAnsi" w:eastAsiaTheme="minorEastAsia" w:hAnsiTheme="minorHAnsi" w:cstheme="minorBidi"/>
          <w:caps w:val="0"/>
          <w:noProof/>
          <w:szCs w:val="22"/>
        </w:rPr>
      </w:pPr>
      <w:r>
        <w:rPr>
          <w:rFonts w:cs="Arial"/>
          <w:caps w:val="0"/>
        </w:rPr>
        <w:fldChar w:fldCharType="begin"/>
      </w:r>
      <w:r>
        <w:rPr>
          <w:rFonts w:cs="Arial"/>
          <w:caps w:val="0"/>
        </w:rPr>
        <w:instrText xml:space="preserve"> TOC \o "1-3" \u </w:instrText>
      </w:r>
      <w:r>
        <w:rPr>
          <w:rFonts w:cs="Arial"/>
          <w:caps w:val="0"/>
        </w:rPr>
        <w:fldChar w:fldCharType="separate"/>
      </w:r>
      <w:r w:rsidR="00DA03DA">
        <w:rPr>
          <w:noProof/>
        </w:rPr>
        <w:t>INTRODUCTION</w:t>
      </w:r>
      <w:r w:rsidR="00DA03DA">
        <w:rPr>
          <w:noProof/>
        </w:rPr>
        <w:tab/>
      </w:r>
      <w:r w:rsidR="00DA03DA">
        <w:rPr>
          <w:noProof/>
        </w:rPr>
        <w:fldChar w:fldCharType="begin"/>
      </w:r>
      <w:r w:rsidR="00DA03DA">
        <w:rPr>
          <w:noProof/>
        </w:rPr>
        <w:instrText xml:space="preserve"> PAGEREF _Toc31285535 \h </w:instrText>
      </w:r>
      <w:r w:rsidR="00DA03DA">
        <w:rPr>
          <w:noProof/>
        </w:rPr>
      </w:r>
      <w:r w:rsidR="00DA03DA">
        <w:rPr>
          <w:noProof/>
        </w:rPr>
        <w:fldChar w:fldCharType="separate"/>
      </w:r>
      <w:r w:rsidR="00CD1190">
        <w:rPr>
          <w:noProof/>
        </w:rPr>
        <w:t>1</w:t>
      </w:r>
      <w:r w:rsidR="00DA03DA">
        <w:rPr>
          <w:noProof/>
        </w:rPr>
        <w:fldChar w:fldCharType="end"/>
      </w:r>
    </w:p>
    <w:p w14:paraId="397F1167" w14:textId="77777777" w:rsidR="00DA03DA" w:rsidRDefault="00DA03DA">
      <w:pPr>
        <w:pStyle w:val="TOC1"/>
        <w:rPr>
          <w:rFonts w:asciiTheme="minorHAnsi" w:eastAsiaTheme="minorEastAsia" w:hAnsiTheme="minorHAnsi" w:cstheme="minorBidi"/>
          <w:caps w:val="0"/>
          <w:noProof/>
          <w:szCs w:val="22"/>
        </w:rPr>
      </w:pPr>
      <w:r>
        <w:rPr>
          <w:noProof/>
        </w:rPr>
        <w:t>METHODOLOGY</w:t>
      </w:r>
      <w:r>
        <w:rPr>
          <w:noProof/>
        </w:rPr>
        <w:tab/>
      </w:r>
      <w:r>
        <w:rPr>
          <w:noProof/>
        </w:rPr>
        <w:fldChar w:fldCharType="begin"/>
      </w:r>
      <w:r>
        <w:rPr>
          <w:noProof/>
        </w:rPr>
        <w:instrText xml:space="preserve"> PAGEREF _Toc31285536 \h </w:instrText>
      </w:r>
      <w:r>
        <w:rPr>
          <w:noProof/>
        </w:rPr>
      </w:r>
      <w:r>
        <w:rPr>
          <w:noProof/>
        </w:rPr>
        <w:fldChar w:fldCharType="separate"/>
      </w:r>
      <w:r w:rsidR="00CD1190">
        <w:rPr>
          <w:noProof/>
        </w:rPr>
        <w:t>1</w:t>
      </w:r>
      <w:r>
        <w:rPr>
          <w:noProof/>
        </w:rPr>
        <w:fldChar w:fldCharType="end"/>
      </w:r>
    </w:p>
    <w:p w14:paraId="5ACB7EB9" w14:textId="77777777" w:rsidR="00DA03DA" w:rsidRDefault="00DA03DA">
      <w:pPr>
        <w:pStyle w:val="TOC2"/>
        <w:rPr>
          <w:rFonts w:asciiTheme="minorHAnsi" w:eastAsiaTheme="minorEastAsia" w:hAnsiTheme="minorHAnsi" w:cstheme="minorBidi"/>
          <w:caps w:val="0"/>
          <w:noProof/>
          <w:szCs w:val="22"/>
        </w:rPr>
      </w:pPr>
      <w:r>
        <w:rPr>
          <w:noProof/>
        </w:rPr>
        <w:t>TRAWLING SEQUENCE OF EVENTS AND PROTOCOL</w:t>
      </w:r>
      <w:r>
        <w:rPr>
          <w:noProof/>
        </w:rPr>
        <w:tab/>
      </w:r>
      <w:r>
        <w:rPr>
          <w:noProof/>
        </w:rPr>
        <w:fldChar w:fldCharType="begin"/>
      </w:r>
      <w:r>
        <w:rPr>
          <w:noProof/>
        </w:rPr>
        <w:instrText xml:space="preserve"> PAGEREF _Toc31285537 \h </w:instrText>
      </w:r>
      <w:r>
        <w:rPr>
          <w:noProof/>
        </w:rPr>
      </w:r>
      <w:r>
        <w:rPr>
          <w:noProof/>
        </w:rPr>
        <w:fldChar w:fldCharType="separate"/>
      </w:r>
      <w:r w:rsidR="00CD1190">
        <w:rPr>
          <w:noProof/>
        </w:rPr>
        <w:t>2</w:t>
      </w:r>
      <w:r>
        <w:rPr>
          <w:noProof/>
        </w:rPr>
        <w:fldChar w:fldCharType="end"/>
      </w:r>
    </w:p>
    <w:p w14:paraId="4BC96509" w14:textId="77777777" w:rsidR="00DA03DA" w:rsidRDefault="00DA03DA">
      <w:pPr>
        <w:pStyle w:val="TOC2"/>
        <w:rPr>
          <w:rFonts w:asciiTheme="minorHAnsi" w:eastAsiaTheme="minorEastAsia" w:hAnsiTheme="minorHAnsi" w:cstheme="minorBidi"/>
          <w:caps w:val="0"/>
          <w:noProof/>
          <w:szCs w:val="22"/>
        </w:rPr>
      </w:pPr>
      <w:r>
        <w:rPr>
          <w:noProof/>
        </w:rPr>
        <w:t>DATA</w:t>
      </w:r>
      <w:r>
        <w:rPr>
          <w:noProof/>
        </w:rPr>
        <w:tab/>
      </w:r>
      <w:r>
        <w:rPr>
          <w:noProof/>
        </w:rPr>
        <w:fldChar w:fldCharType="begin"/>
      </w:r>
      <w:r>
        <w:rPr>
          <w:noProof/>
        </w:rPr>
        <w:instrText xml:space="preserve"> PAGEREF _Toc31285538 \h </w:instrText>
      </w:r>
      <w:r>
        <w:rPr>
          <w:noProof/>
        </w:rPr>
      </w:r>
      <w:r>
        <w:rPr>
          <w:noProof/>
        </w:rPr>
        <w:fldChar w:fldCharType="separate"/>
      </w:r>
      <w:r w:rsidR="00CD1190">
        <w:rPr>
          <w:noProof/>
        </w:rPr>
        <w:t>3</w:t>
      </w:r>
      <w:r>
        <w:rPr>
          <w:noProof/>
        </w:rPr>
        <w:fldChar w:fldCharType="end"/>
      </w:r>
    </w:p>
    <w:p w14:paraId="0835DE58" w14:textId="77777777" w:rsidR="00DA03DA" w:rsidRDefault="00DA03DA">
      <w:pPr>
        <w:pStyle w:val="TOC2"/>
        <w:rPr>
          <w:rFonts w:asciiTheme="minorHAnsi" w:eastAsiaTheme="minorEastAsia" w:hAnsiTheme="minorHAnsi" w:cstheme="minorBidi"/>
          <w:caps w:val="0"/>
          <w:noProof/>
          <w:szCs w:val="22"/>
        </w:rPr>
      </w:pPr>
      <w:r>
        <w:rPr>
          <w:noProof/>
        </w:rPr>
        <w:t>SWEPT AREA ESTIMATION</w:t>
      </w:r>
      <w:r>
        <w:rPr>
          <w:noProof/>
        </w:rPr>
        <w:tab/>
      </w:r>
      <w:r>
        <w:rPr>
          <w:noProof/>
        </w:rPr>
        <w:fldChar w:fldCharType="begin"/>
      </w:r>
      <w:r>
        <w:rPr>
          <w:noProof/>
        </w:rPr>
        <w:instrText xml:space="preserve"> PAGEREF _Toc31285539 \h </w:instrText>
      </w:r>
      <w:r>
        <w:rPr>
          <w:noProof/>
        </w:rPr>
      </w:r>
      <w:r>
        <w:rPr>
          <w:noProof/>
        </w:rPr>
        <w:fldChar w:fldCharType="separate"/>
      </w:r>
      <w:r w:rsidR="00CD1190">
        <w:rPr>
          <w:noProof/>
        </w:rPr>
        <w:t>4</w:t>
      </w:r>
      <w:r>
        <w:rPr>
          <w:noProof/>
        </w:rPr>
        <w:fldChar w:fldCharType="end"/>
      </w:r>
    </w:p>
    <w:p w14:paraId="159F81CE" w14:textId="77777777" w:rsidR="00DA03DA" w:rsidRDefault="00DA03DA">
      <w:pPr>
        <w:pStyle w:val="TOC2"/>
        <w:rPr>
          <w:rFonts w:asciiTheme="minorHAnsi" w:eastAsiaTheme="minorEastAsia" w:hAnsiTheme="minorHAnsi" w:cstheme="minorBidi"/>
          <w:caps w:val="0"/>
          <w:noProof/>
          <w:szCs w:val="22"/>
        </w:rPr>
      </w:pPr>
      <w:r>
        <w:rPr>
          <w:noProof/>
        </w:rPr>
        <w:t>CATCH ANALYSIS</w:t>
      </w:r>
      <w:r>
        <w:rPr>
          <w:noProof/>
        </w:rPr>
        <w:tab/>
      </w:r>
      <w:r>
        <w:rPr>
          <w:noProof/>
        </w:rPr>
        <w:fldChar w:fldCharType="begin"/>
      </w:r>
      <w:r>
        <w:rPr>
          <w:noProof/>
        </w:rPr>
        <w:instrText xml:space="preserve"> PAGEREF _Toc31285540 \h </w:instrText>
      </w:r>
      <w:r>
        <w:rPr>
          <w:noProof/>
        </w:rPr>
      </w:r>
      <w:r>
        <w:rPr>
          <w:noProof/>
        </w:rPr>
        <w:fldChar w:fldCharType="separate"/>
      </w:r>
      <w:r w:rsidR="00CD1190">
        <w:rPr>
          <w:noProof/>
        </w:rPr>
        <w:t>5</w:t>
      </w:r>
      <w:r>
        <w:rPr>
          <w:noProof/>
        </w:rPr>
        <w:fldChar w:fldCharType="end"/>
      </w:r>
    </w:p>
    <w:p w14:paraId="23437947" w14:textId="77777777" w:rsidR="00DA03DA" w:rsidRDefault="00DA03DA">
      <w:pPr>
        <w:pStyle w:val="TOC3"/>
        <w:tabs>
          <w:tab w:val="right" w:leader="dot" w:pos="9350"/>
        </w:tabs>
        <w:rPr>
          <w:rFonts w:asciiTheme="minorHAnsi" w:eastAsiaTheme="minorEastAsia" w:hAnsiTheme="minorHAnsi" w:cstheme="minorBidi"/>
          <w:noProof/>
        </w:rPr>
      </w:pPr>
      <w:r>
        <w:rPr>
          <w:noProof/>
        </w:rPr>
        <w:t>Catch comparison model:</w:t>
      </w:r>
      <w:r>
        <w:rPr>
          <w:noProof/>
        </w:rPr>
        <w:tab/>
      </w:r>
      <w:r>
        <w:rPr>
          <w:noProof/>
        </w:rPr>
        <w:fldChar w:fldCharType="begin"/>
      </w:r>
      <w:r>
        <w:rPr>
          <w:noProof/>
        </w:rPr>
        <w:instrText xml:space="preserve"> PAGEREF _Toc31285541 \h </w:instrText>
      </w:r>
      <w:r>
        <w:rPr>
          <w:noProof/>
        </w:rPr>
      </w:r>
      <w:r>
        <w:rPr>
          <w:noProof/>
        </w:rPr>
        <w:fldChar w:fldCharType="separate"/>
      </w:r>
      <w:r w:rsidR="00CD1190">
        <w:rPr>
          <w:noProof/>
        </w:rPr>
        <w:t>5</w:t>
      </w:r>
      <w:r>
        <w:rPr>
          <w:noProof/>
        </w:rPr>
        <w:fldChar w:fldCharType="end"/>
      </w:r>
    </w:p>
    <w:p w14:paraId="6E907088" w14:textId="77777777" w:rsidR="00DA03DA" w:rsidRDefault="00DA03DA">
      <w:pPr>
        <w:pStyle w:val="TOC1"/>
        <w:rPr>
          <w:rFonts w:asciiTheme="minorHAnsi" w:eastAsiaTheme="minorEastAsia" w:hAnsiTheme="minorHAnsi" w:cstheme="minorBidi"/>
          <w:caps w:val="0"/>
          <w:noProof/>
          <w:szCs w:val="22"/>
        </w:rPr>
      </w:pPr>
      <w:r>
        <w:rPr>
          <w:noProof/>
        </w:rPr>
        <w:t>RESULTS</w:t>
      </w:r>
      <w:r>
        <w:rPr>
          <w:noProof/>
        </w:rPr>
        <w:tab/>
      </w:r>
      <w:r>
        <w:rPr>
          <w:noProof/>
        </w:rPr>
        <w:fldChar w:fldCharType="begin"/>
      </w:r>
      <w:r>
        <w:rPr>
          <w:noProof/>
        </w:rPr>
        <w:instrText xml:space="preserve"> PAGEREF _Toc31285542 \h </w:instrText>
      </w:r>
      <w:r>
        <w:rPr>
          <w:noProof/>
        </w:rPr>
      </w:r>
      <w:r>
        <w:rPr>
          <w:noProof/>
        </w:rPr>
        <w:fldChar w:fldCharType="separate"/>
      </w:r>
      <w:r w:rsidR="00CD1190">
        <w:rPr>
          <w:noProof/>
        </w:rPr>
        <w:t>6</w:t>
      </w:r>
      <w:r>
        <w:rPr>
          <w:noProof/>
        </w:rPr>
        <w:fldChar w:fldCharType="end"/>
      </w:r>
    </w:p>
    <w:p w14:paraId="363A0625" w14:textId="77777777" w:rsidR="00DA03DA" w:rsidRDefault="00DA03DA">
      <w:pPr>
        <w:pStyle w:val="TOC2"/>
        <w:rPr>
          <w:rFonts w:asciiTheme="minorHAnsi" w:eastAsiaTheme="minorEastAsia" w:hAnsiTheme="minorHAnsi" w:cstheme="minorBidi"/>
          <w:caps w:val="0"/>
          <w:noProof/>
          <w:szCs w:val="22"/>
        </w:rPr>
      </w:pPr>
      <w:r>
        <w:rPr>
          <w:noProof/>
        </w:rPr>
        <w:t>Catch summaries:</w:t>
      </w:r>
      <w:r>
        <w:rPr>
          <w:noProof/>
        </w:rPr>
        <w:tab/>
      </w:r>
      <w:r>
        <w:rPr>
          <w:noProof/>
        </w:rPr>
        <w:fldChar w:fldCharType="begin"/>
      </w:r>
      <w:r>
        <w:rPr>
          <w:noProof/>
        </w:rPr>
        <w:instrText xml:space="preserve"> PAGEREF _Toc31285543 \h </w:instrText>
      </w:r>
      <w:r>
        <w:rPr>
          <w:noProof/>
        </w:rPr>
      </w:r>
      <w:r>
        <w:rPr>
          <w:noProof/>
        </w:rPr>
        <w:fldChar w:fldCharType="separate"/>
      </w:r>
      <w:r w:rsidR="00CD1190">
        <w:rPr>
          <w:noProof/>
        </w:rPr>
        <w:t>7</w:t>
      </w:r>
      <w:r>
        <w:rPr>
          <w:noProof/>
        </w:rPr>
        <w:fldChar w:fldCharType="end"/>
      </w:r>
    </w:p>
    <w:p w14:paraId="6B0A9347" w14:textId="77777777" w:rsidR="00DA03DA" w:rsidRDefault="00DA03DA">
      <w:pPr>
        <w:pStyle w:val="TOC2"/>
        <w:rPr>
          <w:rFonts w:asciiTheme="minorHAnsi" w:eastAsiaTheme="minorEastAsia" w:hAnsiTheme="minorHAnsi" w:cstheme="minorBidi"/>
          <w:caps w:val="0"/>
          <w:noProof/>
          <w:szCs w:val="22"/>
        </w:rPr>
      </w:pPr>
      <w:r>
        <w:rPr>
          <w:noProof/>
        </w:rPr>
        <w:t>Flowmeter currents versus active and passive speeds:</w:t>
      </w:r>
      <w:r>
        <w:rPr>
          <w:noProof/>
        </w:rPr>
        <w:tab/>
      </w:r>
      <w:r>
        <w:rPr>
          <w:noProof/>
        </w:rPr>
        <w:fldChar w:fldCharType="begin"/>
      </w:r>
      <w:r>
        <w:rPr>
          <w:noProof/>
        </w:rPr>
        <w:instrText xml:space="preserve"> PAGEREF _Toc31285544 \h </w:instrText>
      </w:r>
      <w:r>
        <w:rPr>
          <w:noProof/>
        </w:rPr>
      </w:r>
      <w:r>
        <w:rPr>
          <w:noProof/>
        </w:rPr>
        <w:fldChar w:fldCharType="separate"/>
      </w:r>
      <w:r w:rsidR="00CD1190">
        <w:rPr>
          <w:noProof/>
        </w:rPr>
        <w:t>7</w:t>
      </w:r>
      <w:r>
        <w:rPr>
          <w:noProof/>
        </w:rPr>
        <w:fldChar w:fldCharType="end"/>
      </w:r>
    </w:p>
    <w:p w14:paraId="0FC102D5" w14:textId="77777777" w:rsidR="00DA03DA" w:rsidRDefault="00DA03DA">
      <w:pPr>
        <w:pStyle w:val="TOC2"/>
        <w:rPr>
          <w:rFonts w:asciiTheme="minorHAnsi" w:eastAsiaTheme="minorEastAsia" w:hAnsiTheme="minorHAnsi" w:cstheme="minorBidi"/>
          <w:caps w:val="0"/>
          <w:noProof/>
          <w:szCs w:val="22"/>
        </w:rPr>
      </w:pPr>
      <w:r>
        <w:rPr>
          <w:noProof/>
        </w:rPr>
        <w:t>Length-frequencies:</w:t>
      </w:r>
      <w:r>
        <w:rPr>
          <w:noProof/>
        </w:rPr>
        <w:tab/>
      </w:r>
      <w:r>
        <w:rPr>
          <w:noProof/>
        </w:rPr>
        <w:fldChar w:fldCharType="begin"/>
      </w:r>
      <w:r>
        <w:rPr>
          <w:noProof/>
        </w:rPr>
        <w:instrText xml:space="preserve"> PAGEREF _Toc31285545 \h </w:instrText>
      </w:r>
      <w:r>
        <w:rPr>
          <w:noProof/>
        </w:rPr>
      </w:r>
      <w:r>
        <w:rPr>
          <w:noProof/>
        </w:rPr>
        <w:fldChar w:fldCharType="separate"/>
      </w:r>
      <w:r w:rsidR="00CD1190">
        <w:rPr>
          <w:noProof/>
        </w:rPr>
        <w:t>8</w:t>
      </w:r>
      <w:r>
        <w:rPr>
          <w:noProof/>
        </w:rPr>
        <w:fldChar w:fldCharType="end"/>
      </w:r>
    </w:p>
    <w:p w14:paraId="7A96588D" w14:textId="77777777" w:rsidR="00DA03DA" w:rsidRDefault="00DA03DA">
      <w:pPr>
        <w:pStyle w:val="TOC2"/>
        <w:rPr>
          <w:rFonts w:asciiTheme="minorHAnsi" w:eastAsiaTheme="minorEastAsia" w:hAnsiTheme="minorHAnsi" w:cstheme="minorBidi"/>
          <w:caps w:val="0"/>
          <w:noProof/>
          <w:szCs w:val="22"/>
        </w:rPr>
      </w:pPr>
      <w:r>
        <w:rPr>
          <w:noProof/>
        </w:rPr>
        <w:t>Vessel effect estimates:</w:t>
      </w:r>
      <w:r>
        <w:rPr>
          <w:noProof/>
        </w:rPr>
        <w:tab/>
      </w:r>
      <w:r>
        <w:rPr>
          <w:noProof/>
        </w:rPr>
        <w:fldChar w:fldCharType="begin"/>
      </w:r>
      <w:r>
        <w:rPr>
          <w:noProof/>
        </w:rPr>
        <w:instrText xml:space="preserve"> PAGEREF _Toc31285546 \h </w:instrText>
      </w:r>
      <w:r>
        <w:rPr>
          <w:noProof/>
        </w:rPr>
      </w:r>
      <w:r>
        <w:rPr>
          <w:noProof/>
        </w:rPr>
        <w:fldChar w:fldCharType="separate"/>
      </w:r>
      <w:r w:rsidR="00CD1190">
        <w:rPr>
          <w:noProof/>
        </w:rPr>
        <w:t>8</w:t>
      </w:r>
      <w:r>
        <w:rPr>
          <w:noProof/>
        </w:rPr>
        <w:fldChar w:fldCharType="end"/>
      </w:r>
    </w:p>
    <w:p w14:paraId="74D01BBF" w14:textId="77777777" w:rsidR="00DA03DA" w:rsidRDefault="00DA03DA">
      <w:pPr>
        <w:pStyle w:val="TOC1"/>
        <w:rPr>
          <w:rFonts w:asciiTheme="minorHAnsi" w:eastAsiaTheme="minorEastAsia" w:hAnsiTheme="minorHAnsi" w:cstheme="minorBidi"/>
          <w:caps w:val="0"/>
          <w:noProof/>
          <w:szCs w:val="22"/>
        </w:rPr>
      </w:pPr>
      <w:r>
        <w:rPr>
          <w:noProof/>
        </w:rPr>
        <w:t>DISCUSSION</w:t>
      </w:r>
      <w:r>
        <w:rPr>
          <w:noProof/>
        </w:rPr>
        <w:tab/>
      </w:r>
      <w:r>
        <w:rPr>
          <w:noProof/>
        </w:rPr>
        <w:fldChar w:fldCharType="begin"/>
      </w:r>
      <w:r>
        <w:rPr>
          <w:noProof/>
        </w:rPr>
        <w:instrText xml:space="preserve"> PAGEREF _Toc31285547 \h </w:instrText>
      </w:r>
      <w:r>
        <w:rPr>
          <w:noProof/>
        </w:rPr>
      </w:r>
      <w:r>
        <w:rPr>
          <w:noProof/>
        </w:rPr>
        <w:fldChar w:fldCharType="separate"/>
      </w:r>
      <w:r w:rsidR="00CD1190">
        <w:rPr>
          <w:noProof/>
        </w:rPr>
        <w:t>9</w:t>
      </w:r>
      <w:r>
        <w:rPr>
          <w:noProof/>
        </w:rPr>
        <w:fldChar w:fldCharType="end"/>
      </w:r>
    </w:p>
    <w:p w14:paraId="6EC55868" w14:textId="77777777" w:rsidR="00DA03DA" w:rsidRDefault="00DA03DA">
      <w:pPr>
        <w:pStyle w:val="TOC1"/>
        <w:rPr>
          <w:rFonts w:asciiTheme="minorHAnsi" w:eastAsiaTheme="minorEastAsia" w:hAnsiTheme="minorHAnsi" w:cstheme="minorBidi"/>
          <w:caps w:val="0"/>
          <w:noProof/>
          <w:szCs w:val="22"/>
        </w:rPr>
      </w:pPr>
      <w:r>
        <w:rPr>
          <w:noProof/>
        </w:rPr>
        <w:t>REFERENCES</w:t>
      </w:r>
      <w:r>
        <w:rPr>
          <w:noProof/>
        </w:rPr>
        <w:tab/>
      </w:r>
      <w:r>
        <w:rPr>
          <w:noProof/>
        </w:rPr>
        <w:fldChar w:fldCharType="begin"/>
      </w:r>
      <w:r>
        <w:rPr>
          <w:noProof/>
        </w:rPr>
        <w:instrText xml:space="preserve"> PAGEREF _Toc31285548 \h </w:instrText>
      </w:r>
      <w:r>
        <w:rPr>
          <w:noProof/>
        </w:rPr>
      </w:r>
      <w:r>
        <w:rPr>
          <w:noProof/>
        </w:rPr>
        <w:fldChar w:fldCharType="separate"/>
      </w:r>
      <w:r w:rsidR="00CD1190">
        <w:rPr>
          <w:noProof/>
        </w:rPr>
        <w:t>11</w:t>
      </w:r>
      <w:r>
        <w:rPr>
          <w:noProof/>
        </w:rPr>
        <w:fldChar w:fldCharType="end"/>
      </w:r>
    </w:p>
    <w:p w14:paraId="23DD8EE2" w14:textId="77777777" w:rsidR="00DA03DA" w:rsidRDefault="00DA03DA">
      <w:pPr>
        <w:pStyle w:val="TOC1"/>
        <w:rPr>
          <w:rFonts w:asciiTheme="minorHAnsi" w:eastAsiaTheme="minorEastAsia" w:hAnsiTheme="minorHAnsi" w:cstheme="minorBidi"/>
          <w:caps w:val="0"/>
          <w:noProof/>
          <w:szCs w:val="22"/>
        </w:rPr>
      </w:pPr>
      <w:r>
        <w:rPr>
          <w:noProof/>
        </w:rPr>
        <w:t>TABLES</w:t>
      </w:r>
      <w:r>
        <w:rPr>
          <w:noProof/>
        </w:rPr>
        <w:tab/>
      </w:r>
      <w:r>
        <w:rPr>
          <w:noProof/>
        </w:rPr>
        <w:fldChar w:fldCharType="begin"/>
      </w:r>
      <w:r>
        <w:rPr>
          <w:noProof/>
        </w:rPr>
        <w:instrText xml:space="preserve"> PAGEREF _Toc31285549 \h </w:instrText>
      </w:r>
      <w:r>
        <w:rPr>
          <w:noProof/>
        </w:rPr>
      </w:r>
      <w:r>
        <w:rPr>
          <w:noProof/>
        </w:rPr>
        <w:fldChar w:fldCharType="separate"/>
      </w:r>
      <w:r w:rsidR="00CD1190">
        <w:rPr>
          <w:noProof/>
        </w:rPr>
        <w:t>12</w:t>
      </w:r>
      <w:r>
        <w:rPr>
          <w:noProof/>
        </w:rPr>
        <w:fldChar w:fldCharType="end"/>
      </w:r>
    </w:p>
    <w:p w14:paraId="05BF4CBF" w14:textId="77777777" w:rsidR="00DA03DA" w:rsidRDefault="00DA03DA">
      <w:pPr>
        <w:pStyle w:val="TOC1"/>
        <w:rPr>
          <w:rFonts w:asciiTheme="minorHAnsi" w:eastAsiaTheme="minorEastAsia" w:hAnsiTheme="minorHAnsi" w:cstheme="minorBidi"/>
          <w:caps w:val="0"/>
          <w:noProof/>
          <w:szCs w:val="22"/>
        </w:rPr>
      </w:pPr>
      <w:r>
        <w:rPr>
          <w:noProof/>
        </w:rPr>
        <w:t>FIGURES</w:t>
      </w:r>
      <w:r>
        <w:rPr>
          <w:noProof/>
        </w:rPr>
        <w:tab/>
      </w:r>
      <w:r>
        <w:rPr>
          <w:noProof/>
        </w:rPr>
        <w:fldChar w:fldCharType="begin"/>
      </w:r>
      <w:r>
        <w:rPr>
          <w:noProof/>
        </w:rPr>
        <w:instrText xml:space="preserve"> PAGEREF _Toc31285550 \h </w:instrText>
      </w:r>
      <w:r>
        <w:rPr>
          <w:noProof/>
        </w:rPr>
      </w:r>
      <w:r>
        <w:rPr>
          <w:noProof/>
        </w:rPr>
        <w:fldChar w:fldCharType="separate"/>
      </w:r>
      <w:r w:rsidR="00CD1190">
        <w:rPr>
          <w:noProof/>
        </w:rPr>
        <w:t>17</w:t>
      </w:r>
      <w:r>
        <w:rPr>
          <w:noProof/>
        </w:rPr>
        <w:fldChar w:fldCharType="end"/>
      </w:r>
    </w:p>
    <w:p w14:paraId="16EFEA4B" w14:textId="77777777" w:rsidR="00DA03DA" w:rsidRDefault="00DA03DA">
      <w:pPr>
        <w:pStyle w:val="TOC1"/>
        <w:rPr>
          <w:rFonts w:asciiTheme="minorHAnsi" w:eastAsiaTheme="minorEastAsia" w:hAnsiTheme="minorHAnsi" w:cstheme="minorBidi"/>
          <w:caps w:val="0"/>
          <w:noProof/>
          <w:szCs w:val="22"/>
        </w:rPr>
      </w:pPr>
      <w:r>
        <w:rPr>
          <w:noProof/>
        </w:rPr>
        <w:t>APPENDICES</w:t>
      </w:r>
      <w:r>
        <w:rPr>
          <w:noProof/>
        </w:rPr>
        <w:tab/>
      </w:r>
      <w:r>
        <w:rPr>
          <w:noProof/>
        </w:rPr>
        <w:fldChar w:fldCharType="begin"/>
      </w:r>
      <w:r>
        <w:rPr>
          <w:noProof/>
        </w:rPr>
        <w:instrText xml:space="preserve"> PAGEREF _Toc31285551 \h </w:instrText>
      </w:r>
      <w:r>
        <w:rPr>
          <w:noProof/>
        </w:rPr>
      </w:r>
      <w:r>
        <w:rPr>
          <w:noProof/>
        </w:rPr>
        <w:fldChar w:fldCharType="separate"/>
      </w:r>
      <w:r w:rsidR="00CD1190">
        <w:rPr>
          <w:noProof/>
        </w:rPr>
        <w:t>36</w:t>
      </w:r>
      <w:r>
        <w:rPr>
          <w:noProof/>
        </w:rPr>
        <w:fldChar w:fldCharType="end"/>
      </w:r>
    </w:p>
    <w:p w14:paraId="0CFC0DD9" w14:textId="77777777" w:rsidR="00DA03DA" w:rsidRDefault="00DA03DA">
      <w:pPr>
        <w:pStyle w:val="TOC2"/>
        <w:rPr>
          <w:rFonts w:asciiTheme="minorHAnsi" w:eastAsiaTheme="minorEastAsia" w:hAnsiTheme="minorHAnsi" w:cstheme="minorBidi"/>
          <w:caps w:val="0"/>
          <w:noProof/>
          <w:szCs w:val="22"/>
        </w:rPr>
      </w:pPr>
      <w:r>
        <w:rPr>
          <w:noProof/>
        </w:rPr>
        <w:t>APPENDIX A : TOUCHDOWN AND LIFTOFF ESTIMATION</w:t>
      </w:r>
      <w:r>
        <w:rPr>
          <w:noProof/>
        </w:rPr>
        <w:tab/>
      </w:r>
      <w:r>
        <w:rPr>
          <w:noProof/>
        </w:rPr>
        <w:fldChar w:fldCharType="begin"/>
      </w:r>
      <w:r>
        <w:rPr>
          <w:noProof/>
        </w:rPr>
        <w:instrText xml:space="preserve"> PAGEREF _Toc31285552 \h </w:instrText>
      </w:r>
      <w:r>
        <w:rPr>
          <w:noProof/>
        </w:rPr>
      </w:r>
      <w:r>
        <w:rPr>
          <w:noProof/>
        </w:rPr>
        <w:fldChar w:fldCharType="separate"/>
      </w:r>
      <w:r w:rsidR="00CD1190">
        <w:rPr>
          <w:noProof/>
        </w:rPr>
        <w:t>36</w:t>
      </w:r>
      <w:r>
        <w:rPr>
          <w:noProof/>
        </w:rPr>
        <w:fldChar w:fldCharType="end"/>
      </w:r>
    </w:p>
    <w:p w14:paraId="3CAC0610" w14:textId="77777777" w:rsidR="00DA03DA" w:rsidRDefault="00DA03DA">
      <w:pPr>
        <w:pStyle w:val="TOC2"/>
        <w:rPr>
          <w:rFonts w:asciiTheme="minorHAnsi" w:eastAsiaTheme="minorEastAsia" w:hAnsiTheme="minorHAnsi" w:cstheme="minorBidi"/>
          <w:caps w:val="0"/>
          <w:noProof/>
          <w:szCs w:val="22"/>
        </w:rPr>
      </w:pPr>
      <w:r>
        <w:rPr>
          <w:noProof/>
        </w:rPr>
        <w:t>APPENDIX B : SWEPT AREA ESTIMATION</w:t>
      </w:r>
      <w:r>
        <w:rPr>
          <w:noProof/>
        </w:rPr>
        <w:tab/>
      </w:r>
      <w:r>
        <w:rPr>
          <w:noProof/>
        </w:rPr>
        <w:fldChar w:fldCharType="begin"/>
      </w:r>
      <w:r>
        <w:rPr>
          <w:noProof/>
        </w:rPr>
        <w:instrText xml:space="preserve"> PAGEREF _Toc31285553 \h </w:instrText>
      </w:r>
      <w:r>
        <w:rPr>
          <w:noProof/>
        </w:rPr>
      </w:r>
      <w:r>
        <w:rPr>
          <w:noProof/>
        </w:rPr>
        <w:fldChar w:fldCharType="separate"/>
      </w:r>
      <w:r w:rsidR="00CD1190">
        <w:rPr>
          <w:noProof/>
        </w:rPr>
        <w:t>37</w:t>
      </w:r>
      <w:r>
        <w:rPr>
          <w:noProof/>
        </w:rPr>
        <w:fldChar w:fldCharType="end"/>
      </w:r>
    </w:p>
    <w:p w14:paraId="2E71718D" w14:textId="77777777" w:rsidR="00DA03DA" w:rsidRDefault="00DA03DA">
      <w:pPr>
        <w:pStyle w:val="TOC2"/>
        <w:rPr>
          <w:rFonts w:asciiTheme="minorHAnsi" w:eastAsiaTheme="minorEastAsia" w:hAnsiTheme="minorHAnsi" w:cstheme="minorBidi"/>
          <w:caps w:val="0"/>
          <w:noProof/>
          <w:szCs w:val="22"/>
        </w:rPr>
      </w:pPr>
      <w:r>
        <w:rPr>
          <w:noProof/>
        </w:rPr>
        <w:t>APPENDIX C : PASSIVE PHASE SWEPT AREA</w:t>
      </w:r>
      <w:r>
        <w:rPr>
          <w:noProof/>
        </w:rPr>
        <w:tab/>
      </w:r>
      <w:r>
        <w:rPr>
          <w:noProof/>
        </w:rPr>
        <w:fldChar w:fldCharType="begin"/>
      </w:r>
      <w:r>
        <w:rPr>
          <w:noProof/>
        </w:rPr>
        <w:instrText xml:space="preserve"> PAGEREF _Toc31285554 \h </w:instrText>
      </w:r>
      <w:r>
        <w:rPr>
          <w:noProof/>
        </w:rPr>
      </w:r>
      <w:r>
        <w:rPr>
          <w:noProof/>
        </w:rPr>
        <w:fldChar w:fldCharType="separate"/>
      </w:r>
      <w:r w:rsidR="00CD1190">
        <w:rPr>
          <w:noProof/>
        </w:rPr>
        <w:t>38</w:t>
      </w:r>
      <w:r>
        <w:rPr>
          <w:noProof/>
        </w:rPr>
        <w:fldChar w:fldCharType="end"/>
      </w:r>
    </w:p>
    <w:p w14:paraId="511DEA9D" w14:textId="77777777" w:rsidR="00DA03DA" w:rsidRDefault="00DA03DA">
      <w:pPr>
        <w:pStyle w:val="TOC3"/>
        <w:tabs>
          <w:tab w:val="right" w:leader="dot" w:pos="9350"/>
        </w:tabs>
        <w:rPr>
          <w:rFonts w:asciiTheme="minorHAnsi" w:eastAsiaTheme="minorEastAsia" w:hAnsiTheme="minorHAnsi" w:cstheme="minorBidi"/>
          <w:noProof/>
        </w:rPr>
      </w:pPr>
      <w:r>
        <w:rPr>
          <w:noProof/>
        </w:rPr>
        <w:t>Uncertainties:</w:t>
      </w:r>
      <w:r>
        <w:rPr>
          <w:noProof/>
        </w:rPr>
        <w:tab/>
      </w:r>
      <w:r>
        <w:rPr>
          <w:noProof/>
        </w:rPr>
        <w:fldChar w:fldCharType="begin"/>
      </w:r>
      <w:r>
        <w:rPr>
          <w:noProof/>
        </w:rPr>
        <w:instrText xml:space="preserve"> PAGEREF _Toc31285555 \h </w:instrText>
      </w:r>
      <w:r>
        <w:rPr>
          <w:noProof/>
        </w:rPr>
      </w:r>
      <w:r>
        <w:rPr>
          <w:noProof/>
        </w:rPr>
        <w:fldChar w:fldCharType="separate"/>
      </w:r>
      <w:r w:rsidR="00CD1190">
        <w:rPr>
          <w:noProof/>
        </w:rPr>
        <w:t>38</w:t>
      </w:r>
      <w:r>
        <w:rPr>
          <w:noProof/>
        </w:rPr>
        <w:fldChar w:fldCharType="end"/>
      </w:r>
    </w:p>
    <w:p w14:paraId="03BE7250" w14:textId="77777777" w:rsidR="00DA03DA" w:rsidRDefault="00DA03DA">
      <w:pPr>
        <w:pStyle w:val="TOC3"/>
        <w:tabs>
          <w:tab w:val="right" w:leader="dot" w:pos="9350"/>
        </w:tabs>
        <w:rPr>
          <w:rFonts w:asciiTheme="minorHAnsi" w:eastAsiaTheme="minorEastAsia" w:hAnsiTheme="minorHAnsi" w:cstheme="minorBidi"/>
          <w:noProof/>
        </w:rPr>
      </w:pPr>
      <w:r w:rsidRPr="00EB5617">
        <w:rPr>
          <w:rFonts w:eastAsiaTheme="minorEastAsia"/>
          <w:noProof/>
        </w:rPr>
        <w:t>Deviations from the model:</w:t>
      </w:r>
      <w:r>
        <w:rPr>
          <w:noProof/>
        </w:rPr>
        <w:tab/>
      </w:r>
      <w:r>
        <w:rPr>
          <w:noProof/>
        </w:rPr>
        <w:fldChar w:fldCharType="begin"/>
      </w:r>
      <w:r>
        <w:rPr>
          <w:noProof/>
        </w:rPr>
        <w:instrText xml:space="preserve"> PAGEREF _Toc31285556 \h </w:instrText>
      </w:r>
      <w:r>
        <w:rPr>
          <w:noProof/>
        </w:rPr>
      </w:r>
      <w:r>
        <w:rPr>
          <w:noProof/>
        </w:rPr>
        <w:fldChar w:fldCharType="separate"/>
      </w:r>
      <w:r w:rsidR="00CD1190">
        <w:rPr>
          <w:noProof/>
        </w:rPr>
        <w:t>39</w:t>
      </w:r>
      <w:r>
        <w:rPr>
          <w:noProof/>
        </w:rPr>
        <w:fldChar w:fldCharType="end"/>
      </w:r>
    </w:p>
    <w:p w14:paraId="3C342268" w14:textId="77777777" w:rsidR="00DA03DA" w:rsidRDefault="00DA03DA">
      <w:pPr>
        <w:pStyle w:val="TOC3"/>
        <w:tabs>
          <w:tab w:val="right" w:leader="dot" w:pos="9350"/>
        </w:tabs>
        <w:rPr>
          <w:rFonts w:asciiTheme="minorHAnsi" w:eastAsiaTheme="minorEastAsia" w:hAnsiTheme="minorHAnsi" w:cstheme="minorBidi"/>
          <w:noProof/>
        </w:rPr>
      </w:pPr>
      <w:r>
        <w:rPr>
          <w:noProof/>
        </w:rPr>
        <w:t>Vessel movement during the passive phase:</w:t>
      </w:r>
      <w:r>
        <w:rPr>
          <w:noProof/>
        </w:rPr>
        <w:tab/>
      </w:r>
      <w:r>
        <w:rPr>
          <w:noProof/>
        </w:rPr>
        <w:fldChar w:fldCharType="begin"/>
      </w:r>
      <w:r>
        <w:rPr>
          <w:noProof/>
        </w:rPr>
        <w:instrText xml:space="preserve"> PAGEREF _Toc31285557 \h </w:instrText>
      </w:r>
      <w:r>
        <w:rPr>
          <w:noProof/>
        </w:rPr>
      </w:r>
      <w:r>
        <w:rPr>
          <w:noProof/>
        </w:rPr>
        <w:fldChar w:fldCharType="separate"/>
      </w:r>
      <w:r w:rsidR="00CD1190">
        <w:rPr>
          <w:noProof/>
        </w:rPr>
        <w:t>39</w:t>
      </w:r>
      <w:r>
        <w:rPr>
          <w:noProof/>
        </w:rPr>
        <w:fldChar w:fldCharType="end"/>
      </w:r>
    </w:p>
    <w:p w14:paraId="3718C43A" w14:textId="77777777" w:rsidR="00DA03DA" w:rsidRDefault="00DA03DA">
      <w:pPr>
        <w:pStyle w:val="TOC2"/>
        <w:rPr>
          <w:rFonts w:asciiTheme="minorHAnsi" w:eastAsiaTheme="minorEastAsia" w:hAnsiTheme="minorHAnsi" w:cstheme="minorBidi"/>
          <w:caps w:val="0"/>
          <w:noProof/>
          <w:szCs w:val="22"/>
        </w:rPr>
      </w:pPr>
      <w:r>
        <w:rPr>
          <w:noProof/>
        </w:rPr>
        <w:t>APPENDIX D: Catch Analysis MultiBUGS Program</w:t>
      </w:r>
      <w:r>
        <w:rPr>
          <w:noProof/>
        </w:rPr>
        <w:tab/>
      </w:r>
      <w:r>
        <w:rPr>
          <w:noProof/>
        </w:rPr>
        <w:fldChar w:fldCharType="begin"/>
      </w:r>
      <w:r>
        <w:rPr>
          <w:noProof/>
        </w:rPr>
        <w:instrText xml:space="preserve"> PAGEREF _Toc31285558 \h </w:instrText>
      </w:r>
      <w:r>
        <w:rPr>
          <w:noProof/>
        </w:rPr>
      </w:r>
      <w:r>
        <w:rPr>
          <w:noProof/>
        </w:rPr>
        <w:fldChar w:fldCharType="separate"/>
      </w:r>
      <w:r w:rsidR="00CD1190">
        <w:rPr>
          <w:noProof/>
        </w:rPr>
        <w:t>40</w:t>
      </w:r>
      <w:r>
        <w:rPr>
          <w:noProof/>
        </w:rPr>
        <w:fldChar w:fldCharType="end"/>
      </w:r>
    </w:p>
    <w:p w14:paraId="4C2CB3BF" w14:textId="77777777" w:rsidR="000F2369" w:rsidRPr="00E92A8F" w:rsidRDefault="00A855AE" w:rsidP="001177E8">
      <w:pPr>
        <w:pStyle w:val="BodyText"/>
        <w:rPr>
          <w:sz w:val="6"/>
          <w:szCs w:val="6"/>
        </w:rPr>
      </w:pPr>
      <w:r>
        <w:rPr>
          <w:rFonts w:cs="Arial"/>
          <w:caps/>
        </w:rPr>
        <w:fldChar w:fldCharType="end"/>
      </w:r>
      <w:r w:rsidR="00120C4A" w:rsidRPr="00E92A8F">
        <w:br w:type="page"/>
      </w:r>
    </w:p>
    <w:p w14:paraId="69F87595" w14:textId="77777777" w:rsidR="00120C4A" w:rsidRPr="0062299B" w:rsidRDefault="00120C4A" w:rsidP="000F2020">
      <w:pPr>
        <w:pStyle w:val="BodyText"/>
        <w:rPr>
          <w:lang w:val="en-CA"/>
        </w:rPr>
      </w:pPr>
    </w:p>
    <w:p w14:paraId="7BC3D51A" w14:textId="77777777" w:rsidR="00D1629E" w:rsidRPr="0062299B" w:rsidRDefault="00D1629E" w:rsidP="00604E89">
      <w:pPr>
        <w:rPr>
          <w:szCs w:val="22"/>
          <w:lang w:val="en-CA"/>
        </w:rPr>
        <w:sectPr w:rsidR="00D1629E" w:rsidRPr="0062299B" w:rsidSect="00DA68D4">
          <w:headerReference w:type="default" r:id="rId12"/>
          <w:footerReference w:type="default" r:id="rId13"/>
          <w:pgSz w:w="12240" w:h="15840"/>
          <w:pgMar w:top="1440" w:right="1440" w:bottom="1440" w:left="1440" w:header="720" w:footer="619" w:gutter="0"/>
          <w:pgNumType w:fmt="lowerRoman" w:start="3"/>
          <w:cols w:space="720"/>
        </w:sectPr>
      </w:pPr>
    </w:p>
    <w:p w14:paraId="22D34FF1" w14:textId="77777777" w:rsidR="00231F74" w:rsidRDefault="00231F74" w:rsidP="00231F74">
      <w:pPr>
        <w:pStyle w:val="Heading1"/>
      </w:pPr>
      <w:bookmarkStart w:id="1" w:name="_Toc31285535"/>
      <w:r>
        <w:lastRenderedPageBreak/>
        <w:t>INTRODUCTION</w:t>
      </w:r>
      <w:bookmarkEnd w:id="1"/>
    </w:p>
    <w:p w14:paraId="1FAE9004" w14:textId="77777777" w:rsidR="00231F74" w:rsidRPr="000565DB" w:rsidRDefault="00231F74" w:rsidP="00231F74">
      <w:pPr>
        <w:pStyle w:val="BodyText"/>
      </w:pPr>
      <w:r>
        <w:t xml:space="preserve">Meaningful comparisons of catch levels from different sources, such as different regions or time period, require that they be </w:t>
      </w:r>
      <w:r w:rsidRPr="000565DB">
        <w:t>standardized. Standardization</w:t>
      </w:r>
      <w:r w:rsidRPr="00185C17">
        <w:t xml:space="preserve"> </w:t>
      </w:r>
      <w:r>
        <w:t xml:space="preserve">in this context may </w:t>
      </w:r>
      <w:r w:rsidRPr="00185C17">
        <w:t xml:space="preserve">refer to </w:t>
      </w:r>
      <w:r>
        <w:t xml:space="preserve">experimental protocols and analytical methods or meant to control or account for nuisance </w:t>
      </w:r>
      <w:proofErr w:type="gramStart"/>
      <w:r>
        <w:t>factors which</w:t>
      </w:r>
      <w:proofErr w:type="gramEnd"/>
      <w:r>
        <w:t xml:space="preserve"> are not of interest</w:t>
      </w:r>
      <w:r w:rsidRPr="000565DB">
        <w:rPr>
          <w:b/>
        </w:rPr>
        <w:t xml:space="preserve"> </w:t>
      </w:r>
      <w:r>
        <w:t xml:space="preserve">so as to render </w:t>
      </w:r>
      <w:r w:rsidRPr="000565DB">
        <w:t>them stable with respect</w:t>
      </w:r>
      <w:r>
        <w:t xml:space="preserve"> to</w:t>
      </w:r>
      <w:ins w:id="2" w:author="Mullowney, Darrell R" w:date="2020-05-07T12:39:00Z">
        <w:r w:rsidR="00205CE8">
          <w:t xml:space="preserve"> measuring</w:t>
        </w:r>
      </w:ins>
      <w:r>
        <w:t xml:space="preserve"> variables </w:t>
      </w:r>
      <w:del w:id="3" w:author="Mullowney, Darrell R" w:date="2020-05-07T12:39:00Z">
        <w:r w:rsidDel="00205CE8">
          <w:delText xml:space="preserve">which are </w:delText>
        </w:r>
      </w:del>
      <w:r>
        <w:t xml:space="preserve">of interest. Failure to standardize catches for a species of interest means that </w:t>
      </w:r>
      <w:commentRangeStart w:id="4"/>
      <w:r>
        <w:t>these</w:t>
      </w:r>
      <w:commentRangeEnd w:id="4"/>
      <w:r w:rsidR="00374DA7">
        <w:rPr>
          <w:rStyle w:val="CommentReference"/>
        </w:rPr>
        <w:commentReference w:id="4"/>
      </w:r>
      <w:r>
        <w:t xml:space="preserve"> may not accurately reflect changes in abundance.</w:t>
      </w:r>
    </w:p>
    <w:p w14:paraId="06D7BD87" w14:textId="373542C8" w:rsidR="00231F74" w:rsidRPr="000565DB" w:rsidRDefault="00231F74" w:rsidP="00231F74">
      <w:pPr>
        <w:pStyle w:val="BodyText"/>
        <w:rPr>
          <w:b/>
        </w:rPr>
      </w:pPr>
      <w:r>
        <w:t>The southern Gulf of Saint Lawrence (</w:t>
      </w:r>
      <w:proofErr w:type="spellStart"/>
      <w:r>
        <w:t>sGSL</w:t>
      </w:r>
      <w:proofErr w:type="spellEnd"/>
      <w:r>
        <w:t xml:space="preserve">) snow crab trawl survey currently standardizes its catches using estimates of swept area for each tow. These are calculated from trawl acoustic monitoring probes which </w:t>
      </w:r>
      <w:ins w:id="5" w:author="Mullowney, Darrell R" w:date="2020-05-12T09:37:00Z">
        <w:r w:rsidR="00374DA7">
          <w:t xml:space="preserve">measure </w:t>
        </w:r>
      </w:ins>
      <w:del w:id="6" w:author="Mullowney, Darrell R" w:date="2020-05-12T09:37:00Z">
        <w:r w:rsidDel="00374DA7">
          <w:delText xml:space="preserve">monitor </w:delText>
        </w:r>
      </w:del>
      <w:r>
        <w:t>the trawl width, vessel GPS observations which provide speed data, and temperature-depth probes attached to the trawl which provide information on trawl touchdown</w:t>
      </w:r>
      <w:ins w:id="7" w:author="Mullowney, Darrell R" w:date="2020-05-12T09:38:00Z">
        <w:r w:rsidR="00374DA7">
          <w:t xml:space="preserve"> (and </w:t>
        </w:r>
        <w:proofErr w:type="gramStart"/>
        <w:r w:rsidR="00374DA7">
          <w:t>liftoff ?</w:t>
        </w:r>
        <w:proofErr w:type="gramEnd"/>
        <w:r w:rsidR="00374DA7">
          <w:t>)</w:t>
        </w:r>
      </w:ins>
      <w:r>
        <w:t xml:space="preserve"> times.</w:t>
      </w:r>
    </w:p>
    <w:p w14:paraId="1D8E8FE1" w14:textId="77777777" w:rsidR="00231F74" w:rsidRDefault="00231F74" w:rsidP="00231F74">
      <w:pPr>
        <w:pStyle w:val="BodyText"/>
      </w:pPr>
      <w:r>
        <w:t xml:space="preserve">Other than swept area, other </w:t>
      </w:r>
      <w:proofErr w:type="gramStart"/>
      <w:r>
        <w:t>factors which affect catches</w:t>
      </w:r>
      <w:proofErr w:type="gramEnd"/>
      <w:r>
        <w:t xml:space="preserve"> are the catchability</w:t>
      </w:r>
      <w:ins w:id="8" w:author="Mullowney, Darrell R" w:date="2020-05-07T12:42:00Z">
        <w:r w:rsidR="00205CE8">
          <w:t xml:space="preserve"> (‘capture efficiency’)</w:t>
        </w:r>
      </w:ins>
      <w:r>
        <w:t xml:space="preserve"> of animals encountering the trawl and selectivity</w:t>
      </w:r>
      <w:ins w:id="9" w:author="Mullowney, Darrell R" w:date="2020-05-07T12:42:00Z">
        <w:r w:rsidR="00205CE8">
          <w:t xml:space="preserve"> (‘retention efficiency’)</w:t>
        </w:r>
      </w:ins>
      <w:r>
        <w:t xml:space="preserve"> of the trawl.</w:t>
      </w:r>
      <w:r>
        <w:rPr>
          <w:b/>
        </w:rPr>
        <w:t xml:space="preserve"> </w:t>
      </w:r>
      <w:r>
        <w:t>These factors in turn may depend on other factors such as vessel speed, sediment type, accumulation of debris in the trawl, sea conditions, etc.</w:t>
      </w:r>
    </w:p>
    <w:p w14:paraId="0132682F" w14:textId="37379478" w:rsidR="00231F74" w:rsidRDefault="00231F74" w:rsidP="00231F74">
      <w:pPr>
        <w:pStyle w:val="BodyText"/>
      </w:pPr>
      <w:r w:rsidRPr="000565DB">
        <w:t xml:space="preserve">In 2019, </w:t>
      </w:r>
      <w:r>
        <w:t>the Avalon Voyager II</w:t>
      </w:r>
      <w:ins w:id="10" w:author="Mullowney, Darrell R" w:date="2020-05-12T09:47:00Z">
        <w:r w:rsidR="00552B16">
          <w:t xml:space="preserve"> (herein ‘Avalon’)</w:t>
        </w:r>
      </w:ins>
      <w:r>
        <w:t xml:space="preserve"> replaced the Jean Mathieu as the new snow crab survey vessel. A side-by-side comparative </w:t>
      </w:r>
      <w:del w:id="11" w:author="Mullowney, Darrell R" w:date="2020-05-12T09:39:00Z">
        <w:r w:rsidDel="00374DA7">
          <w:delText xml:space="preserve">fishing </w:delText>
        </w:r>
      </w:del>
      <w:ins w:id="12" w:author="Mullowney, Darrell R" w:date="2020-05-12T09:39:00Z">
        <w:r w:rsidR="00374DA7">
          <w:t xml:space="preserve">trawling </w:t>
        </w:r>
      </w:ins>
      <w:r>
        <w:t xml:space="preserve">experiment was performed during regular survey operations to check for differences in catchability for a number of species, with special focus on snow crab. Where differences occur, we </w:t>
      </w:r>
      <w:del w:id="13" w:author="Mullowney, Darrell R" w:date="2020-05-07T12:43:00Z">
        <w:r w:rsidDel="00205CE8">
          <w:delText xml:space="preserve">will </w:delText>
        </w:r>
      </w:del>
      <w:commentRangeStart w:id="14"/>
      <w:r>
        <w:t>attempt</w:t>
      </w:r>
      <w:ins w:id="15" w:author="Mullowney, Darrell R" w:date="2020-05-12T09:39:00Z">
        <w:r w:rsidR="00374DA7">
          <w:t>ed</w:t>
        </w:r>
        <w:commentRangeEnd w:id="14"/>
        <w:r w:rsidR="00374DA7">
          <w:rPr>
            <w:rStyle w:val="CommentReference"/>
          </w:rPr>
          <w:commentReference w:id="14"/>
        </w:r>
      </w:ins>
      <w:r>
        <w:t xml:space="preserve"> to identify their source using a suite of data </w:t>
      </w:r>
      <w:proofErr w:type="gramStart"/>
      <w:r>
        <w:t>probes which</w:t>
      </w:r>
      <w:proofErr w:type="gramEnd"/>
      <w:r>
        <w:t xml:space="preserve"> were deployed during fishing. </w:t>
      </w:r>
    </w:p>
    <w:p w14:paraId="05D38475" w14:textId="77777777" w:rsidR="00231F74" w:rsidRPr="00445C5E" w:rsidRDefault="00231F74" w:rsidP="00231F74">
      <w:pPr>
        <w:pStyle w:val="Heading1"/>
      </w:pPr>
      <w:bookmarkStart w:id="16" w:name="_Toc31285536"/>
      <w:r>
        <w:t>METHODOLOGY</w:t>
      </w:r>
      <w:bookmarkEnd w:id="16"/>
    </w:p>
    <w:p w14:paraId="1E8D2485" w14:textId="436060B0" w:rsidR="00231F74" w:rsidRDefault="00231F74" w:rsidP="00231F74">
      <w:pPr>
        <w:pStyle w:val="BodyText"/>
      </w:pPr>
      <w:r>
        <w:t>T</w:t>
      </w:r>
      <w:r w:rsidRPr="00805958">
        <w:t xml:space="preserve">he final </w:t>
      </w:r>
      <w:proofErr w:type="gramStart"/>
      <w:r>
        <w:t xml:space="preserve">set of </w:t>
      </w:r>
      <w:r w:rsidRPr="00805958">
        <w:t>40</w:t>
      </w:r>
      <w:r>
        <w:t xml:space="preserve"> stations of the regular 2019 snow crab survey were</w:t>
      </w:r>
      <w:proofErr w:type="gramEnd"/>
      <w:r>
        <w:t xml:space="preserve"> selected for the side-by-side comparative </w:t>
      </w:r>
      <w:del w:id="17" w:author="Mullowney, Darrell R" w:date="2020-05-12T09:44:00Z">
        <w:r w:rsidDel="00552B16">
          <w:delText>fishing</w:delText>
        </w:r>
      </w:del>
      <w:ins w:id="18" w:author="Mullowney, Darrell R" w:date="2020-05-12T09:44:00Z">
        <w:r w:rsidR="00552B16">
          <w:t>trawling</w:t>
        </w:r>
      </w:ins>
      <w:r>
        <w:t xml:space="preserve"> experiment off the coast of western Cape-Breton (Figure 1). These stations were selected </w:t>
      </w:r>
      <w:ins w:id="19" w:author="Mullowney, Darrell R" w:date="2020-05-12T09:45:00Z">
        <w:r w:rsidR="00552B16">
          <w:t xml:space="preserve">because of </w:t>
        </w:r>
      </w:ins>
      <w:del w:id="20" w:author="Mullowney, Darrell R" w:date="2020-05-12T09:45:00Z">
        <w:r w:rsidDel="00552B16">
          <w:delText xml:space="preserve">owing to </w:delText>
        </w:r>
      </w:del>
      <w:r>
        <w:t xml:space="preserve">survey timing, budget considerations, spatial contiguity and suitability of the sea </w:t>
      </w:r>
      <w:del w:id="21" w:author="Mullowney, Darrell R" w:date="2020-05-12T09:45:00Z">
        <w:r w:rsidDel="00552B16">
          <w:delText>bottom</w:delText>
        </w:r>
      </w:del>
      <w:ins w:id="22" w:author="Mullowney, Darrell R" w:date="2020-05-12T09:45:00Z">
        <w:r w:rsidR="00552B16">
          <w:t>floor</w:t>
        </w:r>
      </w:ins>
      <w:r>
        <w:t xml:space="preserve"> to bottom trawling. </w:t>
      </w:r>
      <w:proofErr w:type="gramStart"/>
      <w:r>
        <w:t>Each station was sampled by the CFV Avalon Voyager II, the new survey vessel for 2019, as well as the CFV Jean Mathieu, the survey vessel used from 2013-2018</w:t>
      </w:r>
      <w:proofErr w:type="gramEnd"/>
      <w:r>
        <w:t>. Both vessels used identical fishing gear, a</w:t>
      </w:r>
      <w:ins w:id="23" w:author="Mullowney, Darrell R" w:date="2020-05-12T09:04:00Z">
        <w:r w:rsidR="00F555EE">
          <w:t xml:space="preserve"> small footgear</w:t>
        </w:r>
      </w:ins>
      <w:r>
        <w:t xml:space="preserve"> </w:t>
      </w:r>
      <w:proofErr w:type="spellStart"/>
      <w:r>
        <w:t>Nephrops</w:t>
      </w:r>
      <w:proofErr w:type="spellEnd"/>
      <w:r>
        <w:t xml:space="preserve"> trawl (</w:t>
      </w:r>
      <w:commentRangeStart w:id="24"/>
      <w:r>
        <w:t>Ref</w:t>
      </w:r>
      <w:commentRangeEnd w:id="24"/>
      <w:r w:rsidR="00F555EE">
        <w:rPr>
          <w:rStyle w:val="CommentReference"/>
        </w:rPr>
        <w:commentReference w:id="24"/>
      </w:r>
      <w:r>
        <w:t xml:space="preserve">) and applied the same </w:t>
      </w:r>
      <w:del w:id="25" w:author="Mullowney, Darrell R" w:date="2020-05-12T09:45:00Z">
        <w:r w:rsidDel="00552B16">
          <w:delText xml:space="preserve">fishing </w:delText>
        </w:r>
      </w:del>
      <w:ins w:id="26" w:author="Mullowney, Darrell R" w:date="2020-05-12T09:45:00Z">
        <w:r w:rsidR="00552B16">
          <w:t xml:space="preserve">trawling </w:t>
        </w:r>
      </w:ins>
      <w:r>
        <w:t>protocol. The experiment took place from September 19 to September 25, 2019, based</w:t>
      </w:r>
      <w:r w:rsidR="000256BC">
        <w:t xml:space="preserve"> out of </w:t>
      </w:r>
      <w:proofErr w:type="spellStart"/>
      <w:r w:rsidR="000256BC">
        <w:t>Cheticamp</w:t>
      </w:r>
      <w:proofErr w:type="spellEnd"/>
      <w:r w:rsidR="000256BC">
        <w:t>, Cape Breton</w:t>
      </w:r>
      <w:ins w:id="27" w:author="Mullowney, Darrell R" w:date="2020-05-12T09:05:00Z">
        <w:r w:rsidR="00F555EE">
          <w:t xml:space="preserve"> (Nova Scotia)</w:t>
        </w:r>
      </w:ins>
      <w:r w:rsidR="000256BC">
        <w:t>.</w:t>
      </w:r>
    </w:p>
    <w:p w14:paraId="27BEC124" w14:textId="0966CC90" w:rsidR="00231F74" w:rsidRDefault="00231F74" w:rsidP="00231F74">
      <w:pPr>
        <w:pStyle w:val="BodyText"/>
      </w:pPr>
      <w:r>
        <w:t>Both survey vessels are steel-</w:t>
      </w:r>
      <w:commentRangeStart w:id="28"/>
      <w:r>
        <w:t>hulled</w:t>
      </w:r>
      <w:commentRangeEnd w:id="28"/>
      <w:r w:rsidR="00F555EE">
        <w:rPr>
          <w:rStyle w:val="CommentReference"/>
        </w:rPr>
        <w:commentReference w:id="28"/>
      </w:r>
      <w:r>
        <w:t xml:space="preserve"> at 65 feet in length and based out of the Magdalen Islands</w:t>
      </w:r>
      <w:ins w:id="29" w:author="Mullowney, Darrell R" w:date="2020-05-12T09:46:00Z">
        <w:r w:rsidR="00552B16">
          <w:t>, Quebec</w:t>
        </w:r>
      </w:ins>
      <w:r>
        <w:t xml:space="preserve">. The raw tonnage is 99 </w:t>
      </w:r>
      <w:proofErr w:type="spellStart"/>
      <w:r>
        <w:t>tonnes</w:t>
      </w:r>
      <w:proofErr w:type="spellEnd"/>
      <w:r>
        <w:t xml:space="preserve"> for the Jean Mathieu and 138 </w:t>
      </w:r>
      <w:proofErr w:type="spellStart"/>
      <w:r>
        <w:t>tonnes</w:t>
      </w:r>
      <w:proofErr w:type="spellEnd"/>
      <w:r>
        <w:t xml:space="preserve"> for the Avalon Voyager II. The </w:t>
      </w:r>
      <w:commentRangeStart w:id="30"/>
      <w:r>
        <w:t>Avalon</w:t>
      </w:r>
      <w:commentRangeEnd w:id="30"/>
      <w:r w:rsidR="00552B16">
        <w:rPr>
          <w:rStyle w:val="CommentReference"/>
        </w:rPr>
        <w:commentReference w:id="30"/>
      </w:r>
      <w:r>
        <w:t xml:space="preserve"> has a more powerful 850 horsepower engine compare to the 720 horsepower engine of the Jean Mathieu (Figure 2). </w:t>
      </w:r>
    </w:p>
    <w:p w14:paraId="5C044CD1" w14:textId="193DBA61" w:rsidR="00231F74" w:rsidRPr="00445C5E" w:rsidRDefault="00231F74" w:rsidP="00231F74">
      <w:pPr>
        <w:pStyle w:val="BodyText"/>
      </w:pPr>
      <w:r>
        <w:t xml:space="preserve">The two </w:t>
      </w:r>
      <w:del w:id="31" w:author="Mullowney, Darrell R" w:date="2020-05-12T09:06:00Z">
        <w:r w:rsidDel="00F555EE">
          <w:delText>sea c</w:delText>
        </w:r>
      </w:del>
      <w:ins w:id="32" w:author="Mullowney, Darrell R" w:date="2020-05-12T09:06:00Z">
        <w:r w:rsidR="00F555EE">
          <w:t>C</w:t>
        </w:r>
      </w:ins>
      <w:r>
        <w:t xml:space="preserve">aptains used aboard the vessels were Denis </w:t>
      </w:r>
      <w:proofErr w:type="spellStart"/>
      <w:r>
        <w:t>Eloquin</w:t>
      </w:r>
      <w:proofErr w:type="spellEnd"/>
      <w:r>
        <w:t xml:space="preserve">, the vessels’ owner, and </w:t>
      </w:r>
      <w:proofErr w:type="spellStart"/>
      <w:r>
        <w:t>Ghislain</w:t>
      </w:r>
      <w:proofErr w:type="spellEnd"/>
      <w:r>
        <w:t xml:space="preserve"> Bourgeois, the regular survey </w:t>
      </w:r>
      <w:del w:id="33" w:author="Mullowney, Darrell R" w:date="2020-05-12T09:06:00Z">
        <w:r w:rsidDel="00F555EE">
          <w:delText>c</w:delText>
        </w:r>
      </w:del>
      <w:ins w:id="34" w:author="Mullowney, Darrell R" w:date="2020-05-12T09:06:00Z">
        <w:r w:rsidR="00F555EE">
          <w:t>C</w:t>
        </w:r>
      </w:ins>
      <w:r>
        <w:t xml:space="preserve">aptain. The </w:t>
      </w:r>
      <w:del w:id="35" w:author="Mullowney, Darrell R" w:date="2020-05-12T09:07:00Z">
        <w:r w:rsidDel="00F555EE">
          <w:delText>c</w:delText>
        </w:r>
      </w:del>
      <w:ins w:id="36" w:author="Mullowney, Darrell R" w:date="2020-05-12T09:07:00Z">
        <w:r w:rsidR="00F555EE">
          <w:t>C</w:t>
        </w:r>
      </w:ins>
      <w:r>
        <w:t xml:space="preserve">aptains switched </w:t>
      </w:r>
      <w:del w:id="37" w:author="Mullowney, Darrell R" w:date="2020-05-12T09:48:00Z">
        <w:r w:rsidDel="00552B16">
          <w:delText>fishing v</w:delText>
        </w:r>
      </w:del>
      <w:ins w:id="38" w:author="Mullowney, Darrell R" w:date="2020-05-12T09:48:00Z">
        <w:r w:rsidR="00552B16">
          <w:t>v</w:t>
        </w:r>
      </w:ins>
      <w:r>
        <w:t xml:space="preserve">essels on September 24, 2019. The DFO Science team on board the Jean Mathieu was comprised of Marcel Hébert (lead), Yves </w:t>
      </w:r>
      <w:proofErr w:type="spellStart"/>
      <w:r>
        <w:t>Laroque</w:t>
      </w:r>
      <w:proofErr w:type="spellEnd"/>
      <w:r>
        <w:t xml:space="preserve"> (crab sampling), Mikio Moriyasu (data entry) and Tobie Surette (Fish sampling and data entry). The DFO Science team on the Avalon </w:t>
      </w:r>
      <w:del w:id="39" w:author="Mullowney, Darrell R" w:date="2020-05-12T09:50:00Z">
        <w:r w:rsidDel="00552B16">
          <w:delText xml:space="preserve">Voyager II </w:delText>
        </w:r>
      </w:del>
      <w:r>
        <w:t xml:space="preserve">was comprised of Jean-François Landry (lead and fish sampling), Murray McWilliams (crab sampling) and Renée </w:t>
      </w:r>
      <w:proofErr w:type="spellStart"/>
      <w:r>
        <w:t>Allain</w:t>
      </w:r>
      <w:proofErr w:type="spellEnd"/>
      <w:r>
        <w:t xml:space="preserve"> (data entry).</w:t>
      </w:r>
    </w:p>
    <w:p w14:paraId="2C03E21B" w14:textId="77777777" w:rsidR="00231F74" w:rsidRPr="002C7BD6" w:rsidRDefault="00231F74" w:rsidP="00231F74">
      <w:pPr>
        <w:pStyle w:val="Heading2"/>
      </w:pPr>
      <w:bookmarkStart w:id="40" w:name="_Toc31285537"/>
      <w:r>
        <w:lastRenderedPageBreak/>
        <w:t>TRAWLING SEQUENCE OF EVENTS AND PROTOCOL</w:t>
      </w:r>
      <w:bookmarkEnd w:id="40"/>
    </w:p>
    <w:p w14:paraId="2C05DE75" w14:textId="7888060C" w:rsidR="00231F74" w:rsidRDefault="00231F74" w:rsidP="00231F74">
      <w:pPr>
        <w:pStyle w:val="BodyText"/>
      </w:pPr>
      <w:r>
        <w:t>For the analys</w:t>
      </w:r>
      <w:del w:id="41" w:author="Mullowney, Darrell R" w:date="2020-05-12T09:50:00Z">
        <w:r w:rsidDel="00552B16">
          <w:delText>i</w:delText>
        </w:r>
      </w:del>
      <w:ins w:id="42" w:author="Mullowney, Darrell R" w:date="2020-05-12T09:50:00Z">
        <w:r w:rsidR="00552B16">
          <w:t>e</w:t>
        </w:r>
      </w:ins>
      <w:r>
        <w:t xml:space="preserve">s, special focus </w:t>
      </w:r>
      <w:ins w:id="43" w:author="Mullowney, Darrell R" w:date="2020-05-12T09:51:00Z">
        <w:r w:rsidR="00552B16">
          <w:t xml:space="preserve">is </w:t>
        </w:r>
      </w:ins>
      <w:del w:id="44" w:author="Mullowney, Darrell R" w:date="2020-05-12T09:51:00Z">
        <w:r w:rsidDel="00552B16">
          <w:delText xml:space="preserve">will be </w:delText>
        </w:r>
      </w:del>
      <w:r>
        <w:t>made on possible biases</w:t>
      </w:r>
      <w:ins w:id="45" w:author="Mullowney, Darrell R" w:date="2020-05-12T09:51:00Z">
        <w:r w:rsidR="00552B16">
          <w:t xml:space="preserve"> inherent</w:t>
        </w:r>
      </w:ins>
      <w:r>
        <w:t xml:space="preserve"> in the estimation of swept area. While it was hoped that video footage would </w:t>
      </w:r>
      <w:ins w:id="46" w:author="Mullowney, Darrell R" w:date="2020-05-12T09:52:00Z">
        <w:r w:rsidR="00552B16">
          <w:t xml:space="preserve">enable </w:t>
        </w:r>
      </w:ins>
      <w:del w:id="47" w:author="Mullowney, Darrell R" w:date="2020-05-12T09:52:00Z">
        <w:r w:rsidDel="00552B16">
          <w:delText>shed some light as to the</w:delText>
        </w:r>
      </w:del>
      <w:ins w:id="48" w:author="Mullowney, Darrell R" w:date="2020-05-12T09:52:00Z">
        <w:r w:rsidR="00552B16">
          <w:t xml:space="preserve"> investigations into the</w:t>
        </w:r>
      </w:ins>
      <w:r>
        <w:t xml:space="preserve"> catchability of organisms encountering the trawl, we were unable to obtain suitable video footage during the study. While selectivity of organisms within the trawl may be affected by the accumulation of debris in snow crab survey tows, we </w:t>
      </w:r>
      <w:del w:id="49" w:author="Mullowney, Darrell R" w:date="2020-05-12T09:52:00Z">
        <w:r w:rsidDel="00552B16">
          <w:delText xml:space="preserve">will </w:delText>
        </w:r>
      </w:del>
      <w:r>
        <w:t>assume</w:t>
      </w:r>
      <w:ins w:id="50" w:author="Mullowney, Darrell R" w:date="2020-05-12T09:52:00Z">
        <w:r w:rsidR="00552B16">
          <w:t>d</w:t>
        </w:r>
      </w:ins>
      <w:r>
        <w:t xml:space="preserve"> it to be similar between the two trawls at a given site</w:t>
      </w:r>
      <w:ins w:id="51" w:author="Mullowney, Darrell R" w:date="2020-05-12T09:53:00Z">
        <w:r w:rsidR="00552B16">
          <w:t xml:space="preserve"> due to </w:t>
        </w:r>
      </w:ins>
      <w:del w:id="52" w:author="Mullowney, Darrell R" w:date="2020-05-12T09:53:00Z">
        <w:r w:rsidDel="00552B16">
          <w:delText xml:space="preserve">, given that </w:delText>
        </w:r>
      </w:del>
      <w:ins w:id="53" w:author="Mullowney, Darrell R" w:date="2020-05-12T09:53:00Z">
        <w:r w:rsidR="00552B16">
          <w:t xml:space="preserve">similarities in </w:t>
        </w:r>
      </w:ins>
      <w:r>
        <w:t xml:space="preserve">catches and sediment composition </w:t>
      </w:r>
      <w:del w:id="54" w:author="Mullowney, Darrell R" w:date="2020-05-12T09:53:00Z">
        <w:r w:rsidDel="00552B16">
          <w:delText xml:space="preserve">are very similar </w:delText>
        </w:r>
      </w:del>
      <w:del w:id="55" w:author="Mullowney, Darrell R" w:date="2020-05-12T09:08:00Z">
        <w:r w:rsidDel="00F555EE">
          <w:delText>on</w:delText>
        </w:r>
      </w:del>
      <w:ins w:id="56" w:author="Mullowney, Darrell R" w:date="2020-05-12T09:53:00Z">
        <w:r w:rsidR="00552B16">
          <w:t xml:space="preserve"> </w:t>
        </w:r>
        <w:proofErr w:type="spellStart"/>
        <w:r w:rsidR="00552B16">
          <w:t>over</w:t>
        </w:r>
      </w:ins>
      <w:del w:id="57" w:author="Mullowney, Darrell R" w:date="2020-05-12T09:08:00Z">
        <w:r w:rsidDel="00F555EE">
          <w:delText xml:space="preserve"> </w:delText>
        </w:r>
      </w:del>
      <w:r>
        <w:t>the</w:t>
      </w:r>
      <w:proofErr w:type="spellEnd"/>
      <w:r>
        <w:t xml:space="preserve"> short spatial scales considered.</w:t>
      </w:r>
    </w:p>
    <w:p w14:paraId="7833EE44" w14:textId="27589623" w:rsidR="00231F74" w:rsidDel="00253AAF" w:rsidRDefault="00231F74" w:rsidP="00231F74">
      <w:pPr>
        <w:pStyle w:val="BodyText"/>
      </w:pPr>
      <w:r>
        <w:t>To clarify</w:t>
      </w:r>
      <w:ins w:id="58" w:author="Mullowney, Darrell R" w:date="2020-05-12T09:54:00Z">
        <w:r w:rsidR="00253AAF">
          <w:t xml:space="preserve"> terminology used in the analyses, </w:t>
        </w:r>
      </w:ins>
      <w:del w:id="59" w:author="Mullowney, Darrell R" w:date="2020-05-12T09:54:00Z">
        <w:r w:rsidDel="00253AAF">
          <w:delText xml:space="preserve"> the discussion, </w:delText>
        </w:r>
      </w:del>
      <w:r>
        <w:t xml:space="preserve">we first present the various phases and sequence of events of the trawling process during </w:t>
      </w:r>
      <w:del w:id="60" w:author="Mullowney, Darrell R" w:date="2020-05-12T09:55:00Z">
        <w:r w:rsidDel="00253AAF">
          <w:delText>snow crab</w:delText>
        </w:r>
      </w:del>
      <w:ins w:id="61" w:author="Mullowney, Darrell R" w:date="2020-05-12T09:55:00Z">
        <w:r w:rsidR="00253AAF">
          <w:t>survey</w:t>
        </w:r>
      </w:ins>
      <w:r>
        <w:t xml:space="preserve"> tows. During the first phase, the trawl is cast and </w:t>
      </w:r>
      <w:del w:id="62" w:author="Mullowney, Darrell R" w:date="2020-05-12T09:55:00Z">
        <w:r w:rsidDel="00253AAF">
          <w:delText xml:space="preserve">then </w:delText>
        </w:r>
      </w:del>
      <w:r>
        <w:t>descends through the water column, with the</w:t>
      </w:r>
      <w:r w:rsidRPr="006E5A8F">
        <w:t xml:space="preserve"> vessel </w:t>
      </w:r>
      <w:r>
        <w:t xml:space="preserve">moving </w:t>
      </w:r>
      <w:r w:rsidRPr="006E5A8F">
        <w:t xml:space="preserve">at </w:t>
      </w:r>
      <w:ins w:id="63" w:author="Mullowney, Darrell R" w:date="2020-05-12T09:08:00Z">
        <w:r w:rsidR="00F555EE">
          <w:t xml:space="preserve">a </w:t>
        </w:r>
      </w:ins>
      <w:r w:rsidRPr="006E5A8F">
        <w:t>moderate speed</w:t>
      </w:r>
      <w:ins w:id="64" w:author="Mullowney, Darrell R" w:date="2020-05-12T09:08:00Z">
        <w:r w:rsidR="00F555EE">
          <w:t xml:space="preserve"> (i.e. 4-6 </w:t>
        </w:r>
        <w:proofErr w:type="gramStart"/>
        <w:r w:rsidR="00F555EE">
          <w:t>knots ?</w:t>
        </w:r>
      </w:ins>
      <w:proofErr w:type="gramEnd"/>
      <w:ins w:id="65" w:author="Mullowney, Darrell R" w:date="2020-05-12T09:09:00Z">
        <w:r w:rsidR="00F555EE">
          <w:t>??)</w:t>
        </w:r>
      </w:ins>
      <w:r w:rsidRPr="006E5A8F">
        <w:t xml:space="preserve"> so as to expand the trawl net and separate the trawl doors.</w:t>
      </w:r>
      <w:r>
        <w:t xml:space="preserve"> The winch</w:t>
      </w:r>
      <w:del w:id="66" w:author="Mullowney, Darrell R" w:date="2020-05-12T09:09:00Z">
        <w:r w:rsidDel="00F555EE">
          <w:delText xml:space="preserve"> i</w:delText>
        </w:r>
      </w:del>
      <w:ins w:id="67" w:author="Mullowney, Darrell R" w:date="2020-05-12T09:09:00Z">
        <w:r w:rsidR="00F555EE">
          <w:t>e</w:t>
        </w:r>
      </w:ins>
      <w:r>
        <w:t>s let</w:t>
      </w:r>
      <w:del w:id="68" w:author="Mullowney, Darrell R" w:date="2020-05-12T09:56:00Z">
        <w:r w:rsidDel="00253AAF">
          <w:delText>s</w:delText>
        </w:r>
      </w:del>
      <w:r>
        <w:t xml:space="preserve"> out a pre-determined length of </w:t>
      </w:r>
      <w:r w:rsidRPr="006E5A8F">
        <w:t xml:space="preserve">warp </w:t>
      </w:r>
      <w:r>
        <w:t>cable</w:t>
      </w:r>
      <w:r w:rsidRPr="006E5A8F">
        <w:t xml:space="preserve">, rounded to the </w:t>
      </w:r>
      <w:r>
        <w:t xml:space="preserve">nearest </w:t>
      </w:r>
      <w:r w:rsidRPr="006E5A8F">
        <w:t>25 fathoms</w:t>
      </w:r>
      <w:ins w:id="69" w:author="Mullowney, Darrell R" w:date="2020-05-12T09:09:00Z">
        <w:r w:rsidR="00F555EE">
          <w:t xml:space="preserve"> (1 fathom =1.8288 </w:t>
        </w:r>
        <w:proofErr w:type="spellStart"/>
        <w:r w:rsidR="00F555EE">
          <w:t>metres</w:t>
        </w:r>
        <w:proofErr w:type="spellEnd"/>
        <w:r w:rsidR="00F555EE">
          <w:t>)</w:t>
        </w:r>
      </w:ins>
      <w:ins w:id="70" w:author="Mullowney, Darrell R" w:date="2020-05-12T09:56:00Z">
        <w:r w:rsidR="00253AAF">
          <w:t xml:space="preserve"> corresponding to </w:t>
        </w:r>
      </w:ins>
      <w:del w:id="71" w:author="Mullowney, Darrell R" w:date="2020-05-12T09:56:00Z">
        <w:r w:rsidRPr="006E5A8F" w:rsidDel="00253AAF">
          <w:delText xml:space="preserve"> </w:delText>
        </w:r>
        <w:r w:rsidDel="00253AAF">
          <w:delText xml:space="preserve">which is closest to </w:delText>
        </w:r>
      </w:del>
      <w:r>
        <w:t xml:space="preserve">a </w:t>
      </w:r>
      <w:r w:rsidRPr="006E5A8F">
        <w:t>target 3:1 ratio with the water depth</w:t>
      </w:r>
      <w:r>
        <w:t xml:space="preserve"> at the fishing location</w:t>
      </w:r>
      <w:r w:rsidRPr="006E5A8F">
        <w:t>.</w:t>
      </w:r>
      <w:r>
        <w:t xml:space="preserve"> For depths exceeding 175 fathoms, a maximum warp length of 525-550 fathoms is used. </w:t>
      </w:r>
      <w:ins w:id="72" w:author="Mullowney, Darrell R" w:date="2020-05-12T09:57:00Z">
        <w:r w:rsidR="00253AAF">
          <w:t xml:space="preserve">After deploying the warp cables, the </w:t>
        </w:r>
      </w:ins>
      <w:del w:id="73" w:author="Mullowney, Darrell R" w:date="2020-05-12T09:57:00Z">
        <w:r w:rsidDel="00253AAF">
          <w:delText xml:space="preserve">The </w:delText>
        </w:r>
      </w:del>
      <w:r>
        <w:t xml:space="preserve">winches are </w:t>
      </w:r>
      <w:del w:id="74" w:author="Mullowney, Darrell R" w:date="2020-05-12T09:57:00Z">
        <w:r w:rsidDel="00253AAF">
          <w:delText xml:space="preserve">then </w:delText>
        </w:r>
      </w:del>
      <w:r>
        <w:t xml:space="preserve">locked and the </w:t>
      </w:r>
      <w:del w:id="75" w:author="Mullowney, Darrell R" w:date="2020-05-12T09:57:00Z">
        <w:r w:rsidRPr="006E5A8F" w:rsidDel="00253AAF">
          <w:delText xml:space="preserve">survey </w:delText>
        </w:r>
      </w:del>
      <w:r w:rsidRPr="006E5A8F">
        <w:t xml:space="preserve">vessel slows </w:t>
      </w:r>
      <w:r>
        <w:t>near</w:t>
      </w:r>
      <w:r w:rsidRPr="006E5A8F">
        <w:t xml:space="preserve"> </w:t>
      </w:r>
      <w:ins w:id="76" w:author="Mullowney, Darrell R" w:date="2020-05-12T09:57:00Z">
        <w:r w:rsidR="00253AAF">
          <w:t xml:space="preserve">a </w:t>
        </w:r>
      </w:ins>
      <w:r w:rsidRPr="006E5A8F">
        <w:t>target trawling speed of 2 knots.</w:t>
      </w:r>
      <w:r>
        <w:t xml:space="preserve"> The trawl continues to descend through the water column, generally approaching its maximum vertical speed in the minute prior to bottom contact. Bottom contact generally occurs after winches are locked, but this is not always the case. The trawl experiences two strong pulses of vertical deceleration: the first </w:t>
      </w:r>
      <w:ins w:id="77" w:author="Mullowney, Darrell R" w:date="2020-05-12T09:58:00Z">
        <w:r w:rsidR="00253AAF">
          <w:t xml:space="preserve">occurs </w:t>
        </w:r>
      </w:ins>
      <w:del w:id="78" w:author="Mullowney, Darrell R" w:date="2020-05-12T09:58:00Z">
        <w:r w:rsidDel="00253AAF">
          <w:delText xml:space="preserve">is </w:delText>
        </w:r>
      </w:del>
      <w:r>
        <w:t>when</w:t>
      </w:r>
      <w:r w:rsidRPr="003D6B1B">
        <w:t xml:space="preserve"> one or both trawl doors </w:t>
      </w:r>
      <w:r>
        <w:t xml:space="preserve">first </w:t>
      </w:r>
      <w:r w:rsidRPr="003D6B1B">
        <w:t xml:space="preserve">touch down, </w:t>
      </w:r>
      <w:r>
        <w:t xml:space="preserve">followed by a second, stronger deceleration </w:t>
      </w:r>
      <w:r w:rsidRPr="003D6B1B">
        <w:t>coincident</w:t>
      </w:r>
      <w:r>
        <w:t xml:space="preserve"> </w:t>
      </w:r>
      <w:r w:rsidRPr="003D6B1B">
        <w:t xml:space="preserve">with the </w:t>
      </w:r>
      <w:r>
        <w:t xml:space="preserve">contact of the footrope on the sea bottom. The trawl headline </w:t>
      </w:r>
      <w:r w:rsidRPr="003D6B1B">
        <w:t xml:space="preserve">settles </w:t>
      </w:r>
      <w:r>
        <w:t xml:space="preserve">a further 1-1.5 </w:t>
      </w:r>
      <w:proofErr w:type="spellStart"/>
      <w:r>
        <w:t>met</w:t>
      </w:r>
      <w:del w:id="79" w:author="Mullowney, Darrell R" w:date="2020-05-12T09:10:00Z">
        <w:r w:rsidDel="002131C3">
          <w:delText>e</w:delText>
        </w:r>
      </w:del>
      <w:r>
        <w:t>r</w:t>
      </w:r>
      <w:ins w:id="80" w:author="Mullowney, Darrell R" w:date="2020-05-12T09:10:00Z">
        <w:r w:rsidR="002131C3">
          <w:t>e</w:t>
        </w:r>
      </w:ins>
      <w:r>
        <w:t>s</w:t>
      </w:r>
      <w:proofErr w:type="spellEnd"/>
      <w:r>
        <w:t xml:space="preserve"> </w:t>
      </w:r>
      <w:r w:rsidRPr="003D6B1B">
        <w:t xml:space="preserve">as the doors </w:t>
      </w:r>
      <w:r>
        <w:t xml:space="preserve">and </w:t>
      </w:r>
      <w:r w:rsidRPr="003D6B1B">
        <w:t>wings</w:t>
      </w:r>
      <w:r>
        <w:t xml:space="preserve"> stabilize to their </w:t>
      </w:r>
      <w:proofErr w:type="gramStart"/>
      <w:r>
        <w:t>full expanded</w:t>
      </w:r>
      <w:proofErr w:type="gramEnd"/>
      <w:r>
        <w:t xml:space="preserve"> width during the first 20-30 seconds of trawling. At the five-minute mark, a stop signal is given for the vessel to slow down and the trawl winches to be activated</w:t>
      </w:r>
      <w:ins w:id="81" w:author="Mullowney, Darrell R" w:date="2020-05-12T09:59:00Z">
        <w:r w:rsidR="00253AAF">
          <w:t xml:space="preserve"> to retrieve</w:t>
        </w:r>
      </w:ins>
      <w:ins w:id="82" w:author="Mullowney, Darrell R" w:date="2020-05-12T10:00:00Z">
        <w:r w:rsidR="00253AAF">
          <w:t xml:space="preserve"> the</w:t>
        </w:r>
      </w:ins>
      <w:ins w:id="83" w:author="Mullowney, Darrell R" w:date="2020-05-12T09:59:00Z">
        <w:r w:rsidR="00253AAF">
          <w:t xml:space="preserve"> net</w:t>
        </w:r>
      </w:ins>
      <w:r>
        <w:t>. The trawl remains on the bottom for a short time after</w:t>
      </w:r>
      <w:ins w:id="84" w:author="Mullowney, Darrell R" w:date="2020-05-12T10:00:00Z">
        <w:r w:rsidR="00253AAF">
          <w:t xml:space="preserve"> the winches are activated </w:t>
        </w:r>
      </w:ins>
      <w:del w:id="85" w:author="Mullowney, Darrell R" w:date="2020-05-12T10:00:00Z">
        <w:r w:rsidDel="00253AAF">
          <w:delText xml:space="preserve">wards </w:delText>
        </w:r>
      </w:del>
      <w:r>
        <w:t>before lifting off the bottom.</w:t>
      </w:r>
      <w:del w:id="86" w:author="Mullowney, Darrell R" w:date="2020-05-12T10:02:00Z">
        <w:r w:rsidDel="00253AAF">
          <w:delText xml:space="preserve"> </w:delText>
        </w:r>
      </w:del>
      <w:moveFromRangeStart w:id="87" w:author="Mullowney, Darrell R" w:date="2020-05-12T10:02:00Z" w:name="move40170138"/>
      <w:moveFrom w:id="88" w:author="Mullowney, Darrell R" w:date="2020-05-12T10:02:00Z">
        <w:r w:rsidDel="00253AAF">
          <w:t xml:space="preserve">Tows with major net damage on either survey vessel were rejected and moved to an alternate sampling station. </w:t>
        </w:r>
      </w:moveFrom>
    </w:p>
    <w:moveFromRangeEnd w:id="87"/>
    <w:p w14:paraId="7B4896A5" w14:textId="4B329A6A" w:rsidR="00231F74" w:rsidRPr="00EB234F" w:rsidRDefault="00231F74" w:rsidP="00231F74">
      <w:pPr>
        <w:pStyle w:val="BodyText"/>
      </w:pPr>
      <w:r>
        <w:t>Based on the sequence of events described above, we divide</w:t>
      </w:r>
      <w:ins w:id="89" w:author="Mullowney, Darrell R" w:date="2020-05-12T10:02:00Z">
        <w:r w:rsidR="00253AAF">
          <w:t>d</w:t>
        </w:r>
      </w:ins>
      <w:r>
        <w:t xml:space="preserve"> the trawling process into the following events and phases:</w:t>
      </w:r>
    </w:p>
    <w:p w14:paraId="2AC8202B" w14:textId="52B00C27" w:rsidR="00231F74" w:rsidRPr="001B45E6" w:rsidRDefault="00231F74" w:rsidP="00231F74">
      <w:pPr>
        <w:pStyle w:val="ListBullet"/>
      </w:pPr>
      <w:r w:rsidRPr="001B45E6">
        <w:rPr>
          <w:b/>
        </w:rPr>
        <w:t>Descent phase</w:t>
      </w:r>
      <w:r>
        <w:t xml:space="preserve">: </w:t>
      </w:r>
      <w:proofErr w:type="gramStart"/>
      <w:r>
        <w:t>The period</w:t>
      </w:r>
      <w:proofErr w:type="gramEnd"/>
      <w:r>
        <w:t xml:space="preserve"> during which the trawl descends</w:t>
      </w:r>
      <w:ins w:id="90" w:author="Mullowney, Darrell R" w:date="2020-05-12T10:02:00Z">
        <w:r w:rsidR="00253AAF">
          <w:t xml:space="preserve"> through</w:t>
        </w:r>
      </w:ins>
      <w:r>
        <w:t xml:space="preserve"> the water column, the terminal approach speed is mainly a function of the size and weight the trawl doors, local</w:t>
      </w:r>
      <w:ins w:id="91" w:author="Mullowney, Darrell R" w:date="2020-05-12T10:02:00Z">
        <w:r w:rsidR="00253AAF">
          <w:t xml:space="preserve"> water</w:t>
        </w:r>
      </w:ins>
      <w:r>
        <w:t xml:space="preserve"> currents and the speed of the survey vessel.  </w:t>
      </w:r>
    </w:p>
    <w:p w14:paraId="5A86DE92" w14:textId="77777777" w:rsidR="00231F74" w:rsidRDefault="00231F74" w:rsidP="00231F74">
      <w:pPr>
        <w:pStyle w:val="ListBullet"/>
      </w:pPr>
      <w:r w:rsidRPr="0096323A">
        <w:rPr>
          <w:b/>
        </w:rPr>
        <w:t>Touchdown time</w:t>
      </w:r>
      <w:r>
        <w:t xml:space="preserve">: The time at which the trawl initially touches the sea bottom. This is assumed to be the time at which active trawling begins. While the trawl doors are the first part of the trawl to touch the bottom, the operational definition used for our purposes is here defined as the first significant contact of the trawl footrope and the sea bottom. </w:t>
      </w:r>
    </w:p>
    <w:p w14:paraId="031575CA" w14:textId="6FF435BE" w:rsidR="00231F74" w:rsidRDefault="00231F74" w:rsidP="00231F74">
      <w:pPr>
        <w:pStyle w:val="ListBullet"/>
      </w:pPr>
      <w:r w:rsidRPr="0096323A">
        <w:rPr>
          <w:b/>
        </w:rPr>
        <w:t xml:space="preserve">Trawl </w:t>
      </w:r>
      <w:r>
        <w:rPr>
          <w:b/>
        </w:rPr>
        <w:t>stop</w:t>
      </w:r>
      <w:r w:rsidRPr="0096323A">
        <w:rPr>
          <w:b/>
        </w:rPr>
        <w:t xml:space="preserve"> time</w:t>
      </w:r>
      <w:r>
        <w:t xml:space="preserve">: The time at which active trawling is assumed to end. This is usually equated with </w:t>
      </w:r>
      <w:ins w:id="92" w:author="Mullowney, Darrell R" w:date="2020-05-12T10:03:00Z">
        <w:r w:rsidR="00253AAF">
          <w:t xml:space="preserve">a </w:t>
        </w:r>
      </w:ins>
      <w:del w:id="93" w:author="Mullowney, Darrell R" w:date="2020-05-12T10:03:00Z">
        <w:r w:rsidDel="00253AAF">
          <w:delText xml:space="preserve">an on-board </w:delText>
        </w:r>
      </w:del>
      <w:r>
        <w:t>stop signal given by an on-board representative of DFO Science, whereupon the trawl winches are activated and the survey vessel generally slows down.</w:t>
      </w:r>
    </w:p>
    <w:p w14:paraId="69546553" w14:textId="7B90FD01" w:rsidR="00231F74" w:rsidRPr="00E03787" w:rsidRDefault="00231F74" w:rsidP="00231F74">
      <w:pPr>
        <w:pStyle w:val="ListBullet"/>
      </w:pPr>
      <w:r w:rsidRPr="00E22D27">
        <w:rPr>
          <w:b/>
        </w:rPr>
        <w:t>Active trawling phase</w:t>
      </w:r>
      <w:r>
        <w:t xml:space="preserve">: The period between the touchdown time and the trawl stop time. During this phase, the survey vessel is near its target </w:t>
      </w:r>
      <w:ins w:id="94" w:author="Mullowney, Darrell R" w:date="2020-05-12T10:06:00Z">
        <w:r w:rsidR="007A5258">
          <w:t xml:space="preserve">tow </w:t>
        </w:r>
      </w:ins>
      <w:del w:id="95" w:author="Mullowney, Darrell R" w:date="2020-05-12T10:06:00Z">
        <w:r w:rsidDel="007A5258">
          <w:delText xml:space="preserve">fishing </w:delText>
        </w:r>
      </w:del>
      <w:r>
        <w:t>speed and actively pulling the trawl along the sea bottom.</w:t>
      </w:r>
    </w:p>
    <w:p w14:paraId="65C02208" w14:textId="0480226E" w:rsidR="00231F74" w:rsidRPr="001B45E6" w:rsidRDefault="00231F74" w:rsidP="00231F74">
      <w:pPr>
        <w:pStyle w:val="ListBullet"/>
      </w:pPr>
      <w:r w:rsidRPr="001B45E6">
        <w:rPr>
          <w:b/>
        </w:rPr>
        <w:t>Liftoff time</w:t>
      </w:r>
      <w:r>
        <w:t xml:space="preserve">: The time at which </w:t>
      </w:r>
      <w:del w:id="96" w:author="Mullowney, Darrell R" w:date="2020-05-12T10:06:00Z">
        <w:r w:rsidDel="007A5258">
          <w:delText xml:space="preserve">where </w:delText>
        </w:r>
      </w:del>
      <w:r>
        <w:t xml:space="preserve">the footrope of the trawl leaves the sea floor during </w:t>
      </w:r>
      <w:del w:id="97" w:author="Mullowney, Darrell R" w:date="2020-05-12T10:06:00Z">
        <w:r w:rsidDel="007A5258">
          <w:delText xml:space="preserve">winching </w:delText>
        </w:r>
      </w:del>
      <w:ins w:id="98" w:author="Mullowney, Darrell R" w:date="2020-05-12T10:07:00Z">
        <w:r w:rsidR="007A5258">
          <w:t xml:space="preserve">retrieval </w:t>
        </w:r>
      </w:ins>
      <w:r>
        <w:t>of the trawl.</w:t>
      </w:r>
    </w:p>
    <w:p w14:paraId="16E66793" w14:textId="4BC04223" w:rsidR="00231F74" w:rsidRDefault="00231F74" w:rsidP="00231F74">
      <w:pPr>
        <w:pStyle w:val="ListBullet"/>
      </w:pPr>
      <w:r w:rsidRPr="001B45E6">
        <w:rPr>
          <w:b/>
        </w:rPr>
        <w:t xml:space="preserve">Passive </w:t>
      </w:r>
      <w:r>
        <w:rPr>
          <w:b/>
        </w:rPr>
        <w:t xml:space="preserve">trawling </w:t>
      </w:r>
      <w:r w:rsidRPr="001B45E6">
        <w:rPr>
          <w:b/>
        </w:rPr>
        <w:t>phase</w:t>
      </w:r>
      <w:r>
        <w:t>: The period between the</w:t>
      </w:r>
      <w:ins w:id="99" w:author="Mullowney, Darrell R" w:date="2020-05-12T10:07:00Z">
        <w:r w:rsidR="007A5258">
          <w:t xml:space="preserve"> tow </w:t>
        </w:r>
      </w:ins>
      <w:del w:id="100" w:author="Mullowney, Darrell R" w:date="2020-05-12T10:07:00Z">
        <w:r w:rsidDel="007A5258">
          <w:delText xml:space="preserve"> trawl </w:delText>
        </w:r>
      </w:del>
      <w:r>
        <w:t xml:space="preserve">end time and </w:t>
      </w:r>
      <w:del w:id="101" w:author="Mullowney, Darrell R" w:date="2020-05-12T10:07:00Z">
        <w:r w:rsidDel="007A5258">
          <w:delText xml:space="preserve">the </w:delText>
        </w:r>
      </w:del>
      <w:r>
        <w:t>trawl liftoff time. During this phase, forward motion of the vessel</w:t>
      </w:r>
      <w:ins w:id="102" w:author="Mullowney, Darrell R" w:date="2020-05-12T10:08:00Z">
        <w:r w:rsidR="007A5258">
          <w:t xml:space="preserve">, </w:t>
        </w:r>
      </w:ins>
      <w:del w:id="103" w:author="Mullowney, Darrell R" w:date="2020-05-12T10:08:00Z">
        <w:r w:rsidRPr="00D05185" w:rsidDel="007A5258">
          <w:delText xml:space="preserve"> </w:delText>
        </w:r>
        <w:r w:rsidDel="007A5258">
          <w:delText xml:space="preserve">or other </w:delText>
        </w:r>
      </w:del>
      <w:r>
        <w:t>vessel man</w:t>
      </w:r>
      <w:del w:id="104" w:author="Mullowney, Darrell R" w:date="2020-05-12T09:12:00Z">
        <w:r w:rsidDel="002131C3">
          <w:delText>oeuvres</w:delText>
        </w:r>
      </w:del>
      <w:ins w:id="105" w:author="Mullowney, Darrell R" w:date="2020-05-12T09:12:00Z">
        <w:r w:rsidR="002131C3">
          <w:t>euvers</w:t>
        </w:r>
      </w:ins>
      <w:r>
        <w:t>, winching of the tow cables,</w:t>
      </w:r>
      <w:ins w:id="106" w:author="Mullowney, Darrell R" w:date="2020-05-12T10:08:00Z">
        <w:r w:rsidR="007A5258">
          <w:t xml:space="preserve"> or </w:t>
        </w:r>
        <w:r w:rsidR="007A5258">
          <w:lastRenderedPageBreak/>
          <w:t xml:space="preserve">other factors such as </w:t>
        </w:r>
      </w:ins>
      <w:del w:id="107" w:author="Mullowney, Darrell R" w:date="2020-05-12T10:08:00Z">
        <w:r w:rsidDel="007A5258">
          <w:delText xml:space="preserve"> </w:delText>
        </w:r>
      </w:del>
      <w:r>
        <w:t>sloping bottom gradients may lead to additional movement of the trawl</w:t>
      </w:r>
      <w:ins w:id="108" w:author="Mullowney, Darrell R" w:date="2020-05-12T10:08:00Z">
        <w:r w:rsidR="007A5258">
          <w:t xml:space="preserve">. This passive trawling phase is not </w:t>
        </w:r>
      </w:ins>
      <w:del w:id="109" w:author="Mullowney, Darrell R" w:date="2020-05-12T10:08:00Z">
        <w:r w:rsidDel="007A5258">
          <w:delText xml:space="preserve"> which is not p</w:delText>
        </w:r>
      </w:del>
      <w:ins w:id="110" w:author="Mullowney, Darrell R" w:date="2020-05-12T10:08:00Z">
        <w:r w:rsidR="007A5258">
          <w:t>p</w:t>
        </w:r>
      </w:ins>
      <w:r>
        <w:t>resently accounted for in the swept area estimate.</w:t>
      </w:r>
    </w:p>
    <w:p w14:paraId="20201DA3" w14:textId="77777777" w:rsidR="00231F74" w:rsidRPr="0093426E" w:rsidRDefault="00231F74" w:rsidP="00231F74">
      <w:pPr>
        <w:pStyle w:val="ListBullet"/>
      </w:pPr>
      <w:r>
        <w:rPr>
          <w:b/>
        </w:rPr>
        <w:t>Bottom</w:t>
      </w:r>
      <w:r w:rsidRPr="0093426E">
        <w:rPr>
          <w:b/>
        </w:rPr>
        <w:t xml:space="preserve"> phase</w:t>
      </w:r>
      <w:r>
        <w:t>: The total period represented by the active and passive trawling phases.</w:t>
      </w:r>
    </w:p>
    <w:p w14:paraId="0B1DC8A4" w14:textId="5AC5C0A6" w:rsidR="00231F74" w:rsidRDefault="00231F74" w:rsidP="00231F74">
      <w:pPr>
        <w:pStyle w:val="ListBullet"/>
      </w:pPr>
      <w:r w:rsidRPr="00D83B6C">
        <w:rPr>
          <w:b/>
        </w:rPr>
        <w:t>Ascent phase</w:t>
      </w:r>
      <w:r>
        <w:t xml:space="preserve">: The period during which the trawl footrope leaves the bottom and the trawl net </w:t>
      </w:r>
      <w:del w:id="111" w:author="Mullowney, Darrell R" w:date="2020-05-12T10:09:00Z">
        <w:r w:rsidDel="007A5258">
          <w:delText xml:space="preserve">is </w:delText>
        </w:r>
      </w:del>
      <w:r>
        <w:t>ascends through the water column and approaches the survey vessel.</w:t>
      </w:r>
    </w:p>
    <w:p w14:paraId="10A6E790" w14:textId="77777777" w:rsidR="00231F74" w:rsidRDefault="00231F74" w:rsidP="00231F74">
      <w:pPr>
        <w:pStyle w:val="ListBullet"/>
      </w:pPr>
      <w:r w:rsidRPr="00D83B6C">
        <w:rPr>
          <w:b/>
        </w:rPr>
        <w:t>Winch</w:t>
      </w:r>
      <w:r>
        <w:rPr>
          <w:b/>
        </w:rPr>
        <w:t xml:space="preserve"> activation</w:t>
      </w:r>
      <w:r>
        <w:t>: Winches are activated and begin winding the warp cable just after the stop signal is given.</w:t>
      </w:r>
    </w:p>
    <w:p w14:paraId="6E0E4AB0" w14:textId="77777777" w:rsidR="00231F74" w:rsidRDefault="00231F74" w:rsidP="00231F74">
      <w:pPr>
        <w:pStyle w:val="ListBullet"/>
      </w:pPr>
      <w:r>
        <w:rPr>
          <w:b/>
        </w:rPr>
        <w:t>Door touchdown</w:t>
      </w:r>
      <w:r>
        <w:t>: The time at which the trawl doors make contact with the sea bottom in the period before the trawl footrope touches down.</w:t>
      </w:r>
    </w:p>
    <w:p w14:paraId="355437CD" w14:textId="77777777" w:rsidR="00231F74" w:rsidRDefault="00231F74" w:rsidP="00231F74">
      <w:pPr>
        <w:pStyle w:val="ListBullet"/>
      </w:pPr>
      <w:r>
        <w:rPr>
          <w:b/>
        </w:rPr>
        <w:t>Door liftoff</w:t>
      </w:r>
      <w:r>
        <w:t>: The time at which the trawl doors leave the sea floors and begin ascending through the water column. The timing of this event occurs prior to and may sometimes be coincident with the footrope liftoff.</w:t>
      </w:r>
    </w:p>
    <w:p w14:paraId="7AED82AB" w14:textId="009D4E83" w:rsidR="00231F74" w:rsidRDefault="00231F74" w:rsidP="00231F74">
      <w:pPr>
        <w:pStyle w:val="BodyText"/>
        <w:rPr>
          <w:ins w:id="112" w:author="Mullowney, Darrell R" w:date="2020-05-12T10:02:00Z"/>
        </w:rPr>
      </w:pPr>
      <w:r w:rsidRPr="00231F74">
        <w:t>A schematic showing the sequencing of these phases and events is shown in Figure 5.</w:t>
      </w:r>
    </w:p>
    <w:p w14:paraId="3B0A2B9F" w14:textId="77777777" w:rsidR="00253AAF" w:rsidRDefault="00253AAF" w:rsidP="00253AAF">
      <w:pPr>
        <w:pStyle w:val="BodyText"/>
      </w:pPr>
      <w:moveToRangeStart w:id="113" w:author="Mullowney, Darrell R" w:date="2020-05-12T10:02:00Z" w:name="move40170138"/>
      <w:moveTo w:id="114" w:author="Mullowney, Darrell R" w:date="2020-05-12T10:02:00Z">
        <w:r>
          <w:t xml:space="preserve">Tows with major net damage on either survey vessel were rejected and moved to an alternate sampling station. </w:t>
        </w:r>
      </w:moveTo>
    </w:p>
    <w:p w14:paraId="04BADA1A" w14:textId="77777777" w:rsidR="00231F74" w:rsidRDefault="00231F74" w:rsidP="00231F74">
      <w:pPr>
        <w:pStyle w:val="Heading2"/>
      </w:pPr>
      <w:bookmarkStart w:id="115" w:name="_Toc31285538"/>
      <w:moveToRangeEnd w:id="113"/>
      <w:r>
        <w:t>DATA</w:t>
      </w:r>
      <w:bookmarkEnd w:id="115"/>
    </w:p>
    <w:p w14:paraId="0F4DD437" w14:textId="370FBEB1" w:rsidR="00231F74" w:rsidRPr="0078111F" w:rsidRDefault="00231F74" w:rsidP="00231F74">
      <w:pPr>
        <w:pStyle w:val="BodyText"/>
      </w:pPr>
      <w:r w:rsidRPr="0078111F">
        <w:t>The following is a list of data probes and devices used to gather environmental data and monitor trawl</w:t>
      </w:r>
      <w:del w:id="116" w:author="Mullowney, Darrell R" w:date="2020-05-12T09:12:00Z">
        <w:r w:rsidRPr="0078111F" w:rsidDel="00FB1E13">
          <w:delText>ing</w:delText>
        </w:r>
      </w:del>
      <w:ins w:id="117" w:author="Mullowney, Darrell R" w:date="2020-05-12T09:12:00Z">
        <w:r w:rsidR="00FB1E13">
          <w:t xml:space="preserve"> performance</w:t>
        </w:r>
      </w:ins>
      <w:r w:rsidRPr="0078111F">
        <w:t xml:space="preserve"> du</w:t>
      </w:r>
      <w:r>
        <w:t>ring the comparative experiment (Figure 3).</w:t>
      </w:r>
    </w:p>
    <w:p w14:paraId="37D3015F" w14:textId="223AF6ED" w:rsidR="00231F74" w:rsidRDefault="00231F74" w:rsidP="00231F74">
      <w:pPr>
        <w:pStyle w:val="ListBullet"/>
      </w:pPr>
      <w:proofErr w:type="spellStart"/>
      <w:proofErr w:type="gramStart"/>
      <w:r w:rsidRPr="00EB234F">
        <w:rPr>
          <w:b/>
          <w:i/>
        </w:rPr>
        <w:t>eSonar</w:t>
      </w:r>
      <w:proofErr w:type="spellEnd"/>
      <w:proofErr w:type="gramEnd"/>
      <w:r>
        <w:t xml:space="preserve"> : Acoustic trawl measurement system used since 2013. Provides measurement of trawl headline depth, headline height from the bottom, trawl wing spread separation. Sa</w:t>
      </w:r>
      <w:ins w:id="118" w:author="Mullowney, Darrell R" w:date="2020-05-12T10:11:00Z">
        <w:r w:rsidR="007A5258">
          <w:t>m</w:t>
        </w:r>
      </w:ins>
      <w:r>
        <w:t>pling rate</w:t>
      </w:r>
      <w:ins w:id="119" w:author="Mullowney, Darrell R" w:date="2020-05-12T10:11:00Z">
        <w:r w:rsidR="007A5258">
          <w:t xml:space="preserve"> of</w:t>
        </w:r>
      </w:ins>
      <w:r>
        <w:t xml:space="preserve"> 4-7 seconds. However, data is often noisy or missing due to weak signals, </w:t>
      </w:r>
      <w:proofErr w:type="spellStart"/>
      <w:r>
        <w:t>mis</w:t>
      </w:r>
      <w:proofErr w:type="spellEnd"/>
      <w:r>
        <w:t xml:space="preserve">-orientation of probes, etc… </w:t>
      </w:r>
    </w:p>
    <w:p w14:paraId="34E8669D" w14:textId="380BC3FD" w:rsidR="00231F74" w:rsidRDefault="00231F74" w:rsidP="00231F74">
      <w:pPr>
        <w:pStyle w:val="ListBullet"/>
      </w:pPr>
      <w:r w:rsidRPr="00EB234F">
        <w:rPr>
          <w:b/>
        </w:rPr>
        <w:t xml:space="preserve">Star </w:t>
      </w:r>
      <w:proofErr w:type="spellStart"/>
      <w:proofErr w:type="gramStart"/>
      <w:r w:rsidRPr="00EB234F">
        <w:rPr>
          <w:b/>
        </w:rPr>
        <w:t>Oddi</w:t>
      </w:r>
      <w:proofErr w:type="spellEnd"/>
      <w:r>
        <w:t xml:space="preserve"> :</w:t>
      </w:r>
      <w:proofErr w:type="gramEnd"/>
      <w:r>
        <w:t xml:space="preserve"> Attached to the trawl head</w:t>
      </w:r>
      <w:del w:id="120" w:author="Mullowney, Darrell R" w:date="2020-05-12T10:12:00Z">
        <w:r w:rsidDel="007A5258">
          <w:delText xml:space="preserve"> </w:delText>
        </w:r>
      </w:del>
      <w:r>
        <w:t xml:space="preserve">line since 2013, these probes provide high resolution temperature and pressure readings. In addition, a tilt-mechanism, attached </w:t>
      </w:r>
      <w:del w:id="121" w:author="Mullowney, Darrell R" w:date="2020-05-12T10:12:00Z">
        <w:r w:rsidDel="007A5258">
          <w:delText xml:space="preserve">to </w:delText>
        </w:r>
      </w:del>
      <w:r>
        <w:t xml:space="preserve">directly </w:t>
      </w:r>
      <w:ins w:id="122" w:author="Mullowney, Darrell R" w:date="2020-05-12T10:12:00Z">
        <w:r w:rsidR="007A5258">
          <w:t xml:space="preserve">to </w:t>
        </w:r>
      </w:ins>
      <w:del w:id="123" w:author="Mullowney, Darrell R" w:date="2020-05-12T10:12:00Z">
        <w:r w:rsidDel="007A5258">
          <w:delText xml:space="preserve">on </w:delText>
        </w:r>
      </w:del>
      <w:r>
        <w:t>the trawl footrope, det</w:t>
      </w:r>
      <w:del w:id="124" w:author="Mullowney, Darrell R" w:date="2020-05-12T10:12:00Z">
        <w:r w:rsidDel="007A5258">
          <w:delText>et</w:delText>
        </w:r>
      </w:del>
      <w:r>
        <w:t xml:space="preserve">ermines the tilt angles using an internal accelerometer. In addition a Magnetic Star </w:t>
      </w:r>
      <w:proofErr w:type="spellStart"/>
      <w:r>
        <w:t>Oddi</w:t>
      </w:r>
      <w:proofErr w:type="spellEnd"/>
      <w:r>
        <w:t xml:space="preserve"> Tilt-TD was used which includes a digital compass in addition to its normal functions. Sampling rate is 1 per second.</w:t>
      </w:r>
    </w:p>
    <w:p w14:paraId="52B56B5A" w14:textId="77777777" w:rsidR="00231F74" w:rsidRDefault="00231F74" w:rsidP="00231F74">
      <w:pPr>
        <w:pStyle w:val="ListBullet"/>
      </w:pPr>
      <w:r w:rsidRPr="00EB234F">
        <w:rPr>
          <w:b/>
        </w:rPr>
        <w:t xml:space="preserve">Nortek </w:t>
      </w:r>
      <w:proofErr w:type="spellStart"/>
      <w:r w:rsidRPr="00EB234F">
        <w:rPr>
          <w:b/>
        </w:rPr>
        <w:t>Aquadopp</w:t>
      </w:r>
      <w:proofErr w:type="spellEnd"/>
      <w:r w:rsidRPr="00EB234F">
        <w:rPr>
          <w:b/>
        </w:rPr>
        <w:t xml:space="preserve"> 300 </w:t>
      </w:r>
      <w:proofErr w:type="gramStart"/>
      <w:r w:rsidRPr="00EB234F">
        <w:rPr>
          <w:b/>
        </w:rPr>
        <w:t>m</w:t>
      </w:r>
      <w:r w:rsidRPr="00EB234F">
        <w:t xml:space="preserve"> :</w:t>
      </w:r>
      <w:proofErr w:type="gramEnd"/>
      <w:r>
        <w:rPr>
          <w:b/>
        </w:rPr>
        <w:t xml:space="preserve"> </w:t>
      </w:r>
      <w:r>
        <w:t xml:space="preserve">In addition to its regular compliment of probes and recorders, a single-point Doppler flowmeter, the Nortek </w:t>
      </w:r>
      <w:proofErr w:type="spellStart"/>
      <w:r>
        <w:t>Aquadopp</w:t>
      </w:r>
      <w:proofErr w:type="spellEnd"/>
      <w:r>
        <w:t xml:space="preserve"> 300 m, was used in an effort to gather information regarding trawl movements during the passive trawling phase, prior to the trawl lifting off the bottom. This device contains a digital magnetic </w:t>
      </w:r>
      <w:proofErr w:type="gramStart"/>
      <w:r>
        <w:t>compass which</w:t>
      </w:r>
      <w:proofErr w:type="gramEnd"/>
      <w:r>
        <w:t xml:space="preserve"> allows for conversion of its three dimensional water flow rate measurements into real-world coordinates, relative to the magnetic North pole. The flowmeter was suspended just below the trawl headline using a stainless steel bracket (Figure 4). </w:t>
      </w:r>
    </w:p>
    <w:p w14:paraId="14E43F21" w14:textId="77777777" w:rsidR="00231F74" w:rsidRPr="00B27F66" w:rsidRDefault="00231F74" w:rsidP="00231F74">
      <w:pPr>
        <w:pStyle w:val="ListBullet"/>
        <w:rPr>
          <w:b/>
        </w:rPr>
      </w:pPr>
      <w:proofErr w:type="gramStart"/>
      <w:r w:rsidRPr="00B27F66">
        <w:rPr>
          <w:b/>
        </w:rPr>
        <w:t xml:space="preserve">CTD </w:t>
      </w:r>
      <w:r>
        <w:rPr>
          <w:b/>
        </w:rPr>
        <w:t>:</w:t>
      </w:r>
      <w:proofErr w:type="gramEnd"/>
      <w:r>
        <w:rPr>
          <w:b/>
        </w:rPr>
        <w:t xml:space="preserve"> </w:t>
      </w:r>
      <w:r w:rsidRPr="00B27F66">
        <w:t>A Conductivity-</w:t>
      </w:r>
      <w:r>
        <w:t>T</w:t>
      </w:r>
      <w:r w:rsidRPr="00B27F66">
        <w:t>emperature-</w:t>
      </w:r>
      <w:r>
        <w:t>D</w:t>
      </w:r>
      <w:r w:rsidRPr="00B27F66">
        <w:t>epth probe</w:t>
      </w:r>
      <w:r>
        <w:t xml:space="preserve"> was used on a portion of the Avalon’s comparative tows. The cable attached to this device snapped and the probe was lost mid-</w:t>
      </w:r>
      <w:commentRangeStart w:id="125"/>
      <w:r>
        <w:t>experiment</w:t>
      </w:r>
      <w:commentRangeEnd w:id="125"/>
      <w:r w:rsidR="004240A0">
        <w:rPr>
          <w:rStyle w:val="CommentReference"/>
        </w:rPr>
        <w:commentReference w:id="125"/>
      </w:r>
      <w:r>
        <w:t xml:space="preserve">. </w:t>
      </w:r>
    </w:p>
    <w:p w14:paraId="135689E4" w14:textId="77777777" w:rsidR="00231F74" w:rsidRDefault="00231F74" w:rsidP="00231F74">
      <w:pPr>
        <w:pStyle w:val="ListBullet"/>
      </w:pPr>
      <w:r w:rsidRPr="00EB234F">
        <w:rPr>
          <w:b/>
        </w:rPr>
        <w:t xml:space="preserve">GoPro </w:t>
      </w:r>
      <w:proofErr w:type="gramStart"/>
      <w:r w:rsidRPr="00EB234F">
        <w:rPr>
          <w:b/>
        </w:rPr>
        <w:t>7</w:t>
      </w:r>
      <w:r>
        <w:t xml:space="preserve"> :</w:t>
      </w:r>
      <w:proofErr w:type="gramEnd"/>
      <w:r>
        <w:t xml:space="preserve"> Also affixed to </w:t>
      </w:r>
      <w:commentRangeStart w:id="126"/>
      <w:r>
        <w:t>this</w:t>
      </w:r>
      <w:commentRangeEnd w:id="126"/>
      <w:r w:rsidR="004240A0">
        <w:rPr>
          <w:rStyle w:val="CommentReference"/>
        </w:rPr>
        <w:commentReference w:id="126"/>
      </w:r>
      <w:r>
        <w:t xml:space="preserve"> bracket was a GoPro 7 with two submersible lights attached on either side (Figure 4).</w:t>
      </w:r>
    </w:p>
    <w:p w14:paraId="79F4AC71" w14:textId="77777777" w:rsidR="00231F74" w:rsidRPr="00686815" w:rsidRDefault="00231F74" w:rsidP="00231F74">
      <w:pPr>
        <w:pStyle w:val="BodyText"/>
      </w:pPr>
      <w:r w:rsidRPr="00686815">
        <w:t xml:space="preserve">The above devices, notably the </w:t>
      </w:r>
      <w:proofErr w:type="spellStart"/>
      <w:r w:rsidRPr="00686815">
        <w:t>eSonar</w:t>
      </w:r>
      <w:proofErr w:type="spellEnd"/>
      <w:r w:rsidRPr="00686815">
        <w:t xml:space="preserve">, Star </w:t>
      </w:r>
      <w:proofErr w:type="spellStart"/>
      <w:r w:rsidRPr="00686815">
        <w:t>Oddi</w:t>
      </w:r>
      <w:proofErr w:type="spellEnd"/>
      <w:r w:rsidRPr="00686815">
        <w:t xml:space="preserve"> and flowmeter provided data on the following variables</w:t>
      </w:r>
      <w:r>
        <w:t>, which were used for inferring various parameters related to the environment as well as trawling:</w:t>
      </w:r>
    </w:p>
    <w:p w14:paraId="3A88693B" w14:textId="45BD28F5" w:rsidR="00231F74" w:rsidRDefault="00231F74" w:rsidP="00231F74">
      <w:pPr>
        <w:pStyle w:val="ListBullet"/>
      </w:pPr>
      <w:r>
        <w:rPr>
          <w:b/>
        </w:rPr>
        <w:lastRenderedPageBreak/>
        <w:t>P</w:t>
      </w:r>
      <w:r w:rsidRPr="00DB779B">
        <w:rPr>
          <w:b/>
        </w:rPr>
        <w:t>ressure</w:t>
      </w:r>
      <w:r>
        <w:rPr>
          <w:b/>
        </w:rPr>
        <w:t>/</w:t>
      </w:r>
      <w:proofErr w:type="gramStart"/>
      <w:r>
        <w:rPr>
          <w:b/>
        </w:rPr>
        <w:t>Depth</w:t>
      </w:r>
      <w:r>
        <w:t xml:space="preserve"> :</w:t>
      </w:r>
      <w:proofErr w:type="gramEnd"/>
      <w:r>
        <w:t xml:space="preserve"> For some purposes, pressure can be linearly rescaled to </w:t>
      </w:r>
      <w:ins w:id="127" w:author="Mullowney, Darrell R" w:date="2020-05-12T10:16:00Z">
        <w:r w:rsidR="004240A0">
          <w:t xml:space="preserve">an </w:t>
        </w:r>
      </w:ins>
      <w:del w:id="128" w:author="Mullowney, Darrell R" w:date="2020-05-12T10:16:00Z">
        <w:r w:rsidDel="004240A0">
          <w:delText xml:space="preserve">some </w:delText>
        </w:r>
      </w:del>
      <w:r>
        <w:t>estimate of water depth in order to get absolute measures of vertical movement. These are useful to determine vertical rates of descen</w:t>
      </w:r>
      <w:del w:id="129" w:author="Mullowney, Darrell R" w:date="2020-05-12T10:16:00Z">
        <w:r w:rsidDel="004240A0">
          <w:delText>d</w:delText>
        </w:r>
      </w:del>
      <w:ins w:id="130" w:author="Mullowney, Darrell R" w:date="2020-05-12T10:16:00Z">
        <w:r w:rsidR="004240A0">
          <w:t>t</w:t>
        </w:r>
      </w:ins>
      <w:r>
        <w:t xml:space="preserve"> or ascent, and determination of touchdown and liftoff times of the trawl. </w:t>
      </w:r>
    </w:p>
    <w:p w14:paraId="1E39D1C8" w14:textId="55F826AE" w:rsidR="00231F74" w:rsidRDefault="00231F74" w:rsidP="00231F74">
      <w:pPr>
        <w:pStyle w:val="ListBullet"/>
      </w:pPr>
      <w:proofErr w:type="gramStart"/>
      <w:r w:rsidRPr="00B12B49">
        <w:rPr>
          <w:b/>
        </w:rPr>
        <w:t>Temperature</w:t>
      </w:r>
      <w:r>
        <w:t xml:space="preserve"> :</w:t>
      </w:r>
      <w:proofErr w:type="gramEnd"/>
      <w:r>
        <w:t xml:space="preserve"> </w:t>
      </w:r>
      <w:ins w:id="131" w:author="Mullowney, Darrell R" w:date="2020-05-12T10:17:00Z">
        <w:r w:rsidR="004240A0">
          <w:t xml:space="preserve">Probes on </w:t>
        </w:r>
      </w:ins>
      <w:del w:id="132" w:author="Mullowney, Darrell R" w:date="2020-05-12T10:17:00Z">
        <w:r w:rsidDel="004240A0">
          <w:delText>T</w:delText>
        </w:r>
      </w:del>
      <w:ins w:id="133" w:author="Mullowney, Darrell R" w:date="2020-05-12T10:17:00Z">
        <w:r w:rsidR="004240A0">
          <w:t>t</w:t>
        </w:r>
      </w:ins>
      <w:r>
        <w:t xml:space="preserve">he headline and footrope both measure ambient water temperature. However, water temperatures from the footrope probe are less suitable for inferring bottom water temperatures since its protective casing slows its thermal </w:t>
      </w:r>
      <w:del w:id="134" w:author="Mullowney, Darrell R" w:date="2020-05-12T10:17:00Z">
        <w:r w:rsidDel="004240A0">
          <w:delText xml:space="preserve">equilibration </w:delText>
        </w:r>
      </w:del>
      <w:proofErr w:type="gramStart"/>
      <w:ins w:id="135" w:author="Mullowney, Darrell R" w:date="2020-05-12T10:17:00Z">
        <w:r w:rsidR="004240A0">
          <w:t>acclimation which</w:t>
        </w:r>
        <w:proofErr w:type="gramEnd"/>
        <w:r w:rsidR="004240A0">
          <w:t xml:space="preserve"> is problematic on </w:t>
        </w:r>
      </w:ins>
      <w:del w:id="136" w:author="Mullowney, Darrell R" w:date="2020-05-12T10:18:00Z">
        <w:r w:rsidDel="004240A0">
          <w:delText xml:space="preserve">during in tows with </w:delText>
        </w:r>
      </w:del>
      <w:r>
        <w:t xml:space="preserve">short </w:t>
      </w:r>
      <w:ins w:id="137" w:author="Mullowney, Darrell R" w:date="2020-05-12T10:18:00Z">
        <w:r w:rsidR="004240A0">
          <w:t xml:space="preserve">tow </w:t>
        </w:r>
      </w:ins>
      <w:del w:id="138" w:author="Mullowney, Darrell R" w:date="2020-05-12T10:18:00Z">
        <w:r w:rsidDel="004240A0">
          <w:delText>bottom t</w:delText>
        </w:r>
      </w:del>
      <w:ins w:id="139" w:author="Mullowney, Darrell R" w:date="2020-05-12T10:18:00Z">
        <w:r w:rsidR="004240A0">
          <w:t>t</w:t>
        </w:r>
      </w:ins>
      <w:r>
        <w:t xml:space="preserve">imes. Thus, reported water temperatures are from the headline Star </w:t>
      </w:r>
      <w:proofErr w:type="spellStart"/>
      <w:r>
        <w:t>Oddi</w:t>
      </w:r>
      <w:proofErr w:type="spellEnd"/>
      <w:r>
        <w:t xml:space="preserve"> probe</w:t>
      </w:r>
      <w:del w:id="140" w:author="Mullowney, Darrell R" w:date="2020-05-12T10:18:00Z">
        <w:r w:rsidDel="004240A0">
          <w:delText xml:space="preserve"> after thermal equilibration</w:delText>
        </w:r>
      </w:del>
      <w:r>
        <w:t>.</w:t>
      </w:r>
    </w:p>
    <w:p w14:paraId="2B3194DD" w14:textId="77777777" w:rsidR="00231F74" w:rsidRDefault="00231F74" w:rsidP="00231F74">
      <w:pPr>
        <w:pStyle w:val="ListBullet"/>
      </w:pPr>
      <w:r w:rsidRPr="00B12B49">
        <w:rPr>
          <w:b/>
        </w:rPr>
        <w:t>Tilt</w:t>
      </w:r>
      <w:r>
        <w:t xml:space="preserve"> </w:t>
      </w:r>
      <w:r w:rsidRPr="00EB234F">
        <w:rPr>
          <w:b/>
        </w:rPr>
        <w:t>angle</w:t>
      </w:r>
      <w:r>
        <w:t xml:space="preserve">: One of the angles returned by the tilt probe is the angle between its central axis and </w:t>
      </w:r>
      <w:r w:rsidRPr="004240A0">
        <w:rPr>
          <w:u w:val="single"/>
          <w:rPrChange w:id="141" w:author="Mullowney, Darrell R" w:date="2020-05-12T10:19:00Z">
            <w:rPr/>
          </w:rPrChange>
        </w:rPr>
        <w:t xml:space="preserve">the plane perpendicular to the Earth’s gravitational </w:t>
      </w:r>
      <w:commentRangeStart w:id="142"/>
      <w:r w:rsidRPr="004240A0">
        <w:rPr>
          <w:u w:val="single"/>
          <w:rPrChange w:id="143" w:author="Mullowney, Darrell R" w:date="2020-05-12T10:19:00Z">
            <w:rPr/>
          </w:rPrChange>
        </w:rPr>
        <w:t>force</w:t>
      </w:r>
      <w:commentRangeEnd w:id="142"/>
      <w:r w:rsidR="004240A0">
        <w:rPr>
          <w:rStyle w:val="CommentReference"/>
        </w:rPr>
        <w:commentReference w:id="142"/>
      </w:r>
      <w:r>
        <w:t>. The touchdown and liftoff times of the trawl can be determined with a high degree of accuracy using these data.</w:t>
      </w:r>
    </w:p>
    <w:p w14:paraId="2828A666" w14:textId="77777777" w:rsidR="00231F74" w:rsidRDefault="00231F74" w:rsidP="00231F74">
      <w:pPr>
        <w:pStyle w:val="ListBullet"/>
      </w:pPr>
      <w:proofErr w:type="gramStart"/>
      <w:r>
        <w:rPr>
          <w:b/>
        </w:rPr>
        <w:t>Heading</w:t>
      </w:r>
      <w:r>
        <w:t xml:space="preserve"> :</w:t>
      </w:r>
      <w:proofErr w:type="gramEnd"/>
      <w:r>
        <w:t xml:space="preserve"> The magnetic compass inside the tilt probe returns the orientation of the probe relative to the Earth’s magnetic North Pole. This allows for tracking of the heading of the trawl during various phases of trawling, as the tilt probe is generally perpendicular to the middle of the trawl footrope.</w:t>
      </w:r>
    </w:p>
    <w:p w14:paraId="3A844ECD" w14:textId="77777777" w:rsidR="00231F74" w:rsidRDefault="00231F74" w:rsidP="00231F74">
      <w:pPr>
        <w:pStyle w:val="ListBullet"/>
      </w:pPr>
      <w:r>
        <w:rPr>
          <w:b/>
        </w:rPr>
        <w:t>Water f</w:t>
      </w:r>
      <w:r w:rsidRPr="00844A52">
        <w:rPr>
          <w:b/>
        </w:rPr>
        <w:t>low</w:t>
      </w:r>
      <w:r>
        <w:rPr>
          <w:b/>
        </w:rPr>
        <w:t xml:space="preserve"> </w:t>
      </w:r>
      <w:proofErr w:type="gramStart"/>
      <w:r>
        <w:rPr>
          <w:b/>
        </w:rPr>
        <w:t>rates</w:t>
      </w:r>
      <w:r>
        <w:t xml:space="preserve"> :</w:t>
      </w:r>
      <w:proofErr w:type="gramEnd"/>
      <w:r>
        <w:t xml:space="preserve"> A Doppler single-point flowmeter was attached and yielded usable water current data in 17 tows during the comparative survey. The probe was attached underneath the headline. The total current flow.</w:t>
      </w:r>
    </w:p>
    <w:p w14:paraId="00CFEDB6" w14:textId="77777777" w:rsidR="00231F74" w:rsidRPr="009128AE" w:rsidRDefault="00231F74" w:rsidP="00231F74">
      <w:pPr>
        <w:pStyle w:val="ListBullet"/>
      </w:pPr>
      <w:r>
        <w:rPr>
          <w:b/>
        </w:rPr>
        <w:t xml:space="preserve">Trawl wing </w:t>
      </w:r>
      <w:proofErr w:type="gramStart"/>
      <w:r>
        <w:rPr>
          <w:b/>
        </w:rPr>
        <w:t>spread :</w:t>
      </w:r>
      <w:proofErr w:type="gramEnd"/>
      <w:r>
        <w:rPr>
          <w:b/>
        </w:rPr>
        <w:t xml:space="preserve"> </w:t>
      </w:r>
      <w:r w:rsidRPr="00386A17">
        <w:t xml:space="preserve">The width of the trawl is monitored by a pair of </w:t>
      </w:r>
      <w:proofErr w:type="spellStart"/>
      <w:r w:rsidRPr="00386A17">
        <w:t>eSonar</w:t>
      </w:r>
      <w:proofErr w:type="spellEnd"/>
      <w:r w:rsidRPr="00386A17">
        <w:t xml:space="preserve"> probes on the wings on either side of the trawl.</w:t>
      </w:r>
      <w:r>
        <w:rPr>
          <w:b/>
        </w:rPr>
        <w:t xml:space="preserve"> </w:t>
      </w:r>
      <w:r w:rsidRPr="000D6365">
        <w:t>These values, along with trawl speed are a requirement for estimating trawl swept area.</w:t>
      </w:r>
      <w:r>
        <w:rPr>
          <w:b/>
        </w:rPr>
        <w:t xml:space="preserve">  </w:t>
      </w:r>
    </w:p>
    <w:p w14:paraId="43DF0D6C" w14:textId="77777777" w:rsidR="00231F74" w:rsidRDefault="00231F74" w:rsidP="00231F74">
      <w:pPr>
        <w:pStyle w:val="ListBullet"/>
      </w:pPr>
      <w:r>
        <w:rPr>
          <w:b/>
        </w:rPr>
        <w:t xml:space="preserve">Trawl </w:t>
      </w:r>
      <w:proofErr w:type="gramStart"/>
      <w:r>
        <w:rPr>
          <w:b/>
        </w:rPr>
        <w:t>height :</w:t>
      </w:r>
      <w:proofErr w:type="gramEnd"/>
      <w:r>
        <w:t xml:space="preserve"> The height of the trawl relative to the bottom is monitored by an </w:t>
      </w:r>
      <w:proofErr w:type="spellStart"/>
      <w:r>
        <w:t>eSonar</w:t>
      </w:r>
      <w:proofErr w:type="spellEnd"/>
      <w:r>
        <w:t xml:space="preserve"> probe attached to the headline. Along with </w:t>
      </w:r>
      <w:proofErr w:type="spellStart"/>
      <w:r>
        <w:t>eSonar</w:t>
      </w:r>
      <w:proofErr w:type="spellEnd"/>
      <w:r>
        <w:t xml:space="preserve"> depth observations, it can be used for real-time assessment of the trawl touchdown time.</w:t>
      </w:r>
    </w:p>
    <w:p w14:paraId="5F12CBD0" w14:textId="3663B36E" w:rsidR="00231F74" w:rsidRDefault="00231F74" w:rsidP="00231F74">
      <w:pPr>
        <w:pStyle w:val="BodyText"/>
      </w:pPr>
      <w:r>
        <w:t xml:space="preserve">All snow crab </w:t>
      </w:r>
      <w:proofErr w:type="gramStart"/>
      <w:r>
        <w:t>were</w:t>
      </w:r>
      <w:proofErr w:type="gramEnd"/>
      <w:r>
        <w:t xml:space="preserve"> measured for carapace width (CW) and shell condition as well as the pattern of missing and regenerating walking legs and </w:t>
      </w:r>
      <w:proofErr w:type="spellStart"/>
      <w:r>
        <w:t>chelipeds</w:t>
      </w:r>
      <w:proofErr w:type="spellEnd"/>
      <w:r>
        <w:t xml:space="preserve">. Males larger than 40 mm CW were measured for chela </w:t>
      </w:r>
      <w:proofErr w:type="gramStart"/>
      <w:r>
        <w:t>height to morphometrically identify</w:t>
      </w:r>
      <w:proofErr w:type="gramEnd"/>
      <w:r>
        <w:t xml:space="preserve"> sexual maturity</w:t>
      </w:r>
      <w:ins w:id="144" w:author="Mullowney, Darrell R" w:date="2020-05-12T10:22:00Z">
        <w:r w:rsidR="004240A0">
          <w:t xml:space="preserve"> based on an allometric relationship with CW</w:t>
        </w:r>
      </w:ins>
      <w:r>
        <w:t xml:space="preserve">. Crab measurements were made using a Vernier digital caliper recording to a precision of 0.01mm. Qualitative assessments of female egg </w:t>
      </w:r>
      <w:proofErr w:type="spellStart"/>
      <w:r>
        <w:t>colour</w:t>
      </w:r>
      <w:proofErr w:type="spellEnd"/>
      <w:r>
        <w:t xml:space="preserve"> and percentage of egg </w:t>
      </w:r>
      <w:del w:id="145" w:author="Mullowney, Darrell R" w:date="2020-05-12T09:14:00Z">
        <w:r w:rsidDel="00FB1E13">
          <w:delText xml:space="preserve">content </w:delText>
        </w:r>
      </w:del>
      <w:ins w:id="146" w:author="Mullowney, Darrell R" w:date="2020-05-12T09:14:00Z">
        <w:r w:rsidR="00FB1E13">
          <w:t xml:space="preserve">clutch fullness </w:t>
        </w:r>
      </w:ins>
      <w:r>
        <w:t xml:space="preserve">were recorded for mature females, as well as gonad </w:t>
      </w:r>
      <w:proofErr w:type="spellStart"/>
      <w:r>
        <w:t>colour</w:t>
      </w:r>
      <w:proofErr w:type="spellEnd"/>
      <w:r>
        <w:t xml:space="preserve"> for immature females.</w:t>
      </w:r>
    </w:p>
    <w:p w14:paraId="6F21DF39" w14:textId="40201FB5" w:rsidR="00231F74" w:rsidRDefault="00231F74" w:rsidP="00231F74">
      <w:pPr>
        <w:pStyle w:val="BodyText"/>
      </w:pPr>
      <w:r>
        <w:t>Species other than snow crab were identified to the species</w:t>
      </w:r>
      <w:ins w:id="147" w:author="Mullowney, Darrell R" w:date="2020-05-12T09:14:00Z">
        <w:r w:rsidR="00FB1E13">
          <w:t>-level</w:t>
        </w:r>
      </w:ins>
      <w:r>
        <w:t xml:space="preserve"> when </w:t>
      </w:r>
      <w:del w:id="148" w:author="Mullowney, Darrell R" w:date="2020-05-12T09:14:00Z">
        <w:r w:rsidDel="00FB1E13">
          <w:delText>feasible</w:delText>
        </w:r>
      </w:del>
      <w:ins w:id="149" w:author="Mullowney, Darrell R" w:date="2020-05-12T09:14:00Z">
        <w:r w:rsidR="00FB1E13">
          <w:t>identifiable</w:t>
        </w:r>
      </w:ins>
      <w:r>
        <w:t>, or to higher taxa otherwise. These</w:t>
      </w:r>
      <w:ins w:id="150" w:author="Mullowney, Darrell R" w:date="2020-05-12T09:15:00Z">
        <w:r w:rsidR="00FB1E13">
          <w:t xml:space="preserve"> by-catch species</w:t>
        </w:r>
      </w:ins>
      <w:r>
        <w:t xml:space="preserve"> were weighed using a </w:t>
      </w:r>
      <w:proofErr w:type="spellStart"/>
      <w:r>
        <w:t>Ryco</w:t>
      </w:r>
      <w:proofErr w:type="spellEnd"/>
      <w:r>
        <w:t xml:space="preserve"> #820A weight scale on the Jean Mathieu and a </w:t>
      </w:r>
      <w:proofErr w:type="spellStart"/>
      <w:r>
        <w:t>Marel</w:t>
      </w:r>
      <w:proofErr w:type="spellEnd"/>
      <w:r>
        <w:t xml:space="preserve"> M1100 onboard the Avalon </w:t>
      </w:r>
      <w:del w:id="151" w:author="Mullowney, Darrell R" w:date="2020-05-12T10:24:00Z">
        <w:r w:rsidDel="000B2C86">
          <w:delText>Voyager II</w:delText>
        </w:r>
      </w:del>
      <w:r>
        <w:t xml:space="preserve">. Where practical, species were also counted. </w:t>
      </w:r>
    </w:p>
    <w:p w14:paraId="017D86CC" w14:textId="2A2072F8" w:rsidR="00231F74" w:rsidRDefault="00231F74" w:rsidP="00231F74">
      <w:pPr>
        <w:pStyle w:val="BodyText"/>
      </w:pPr>
      <w:r>
        <w:t>In addition to regular fish sampling, all Atlantic cod (</w:t>
      </w:r>
      <w:proofErr w:type="spellStart"/>
      <w:r w:rsidRPr="00C234E4">
        <w:rPr>
          <w:i/>
        </w:rPr>
        <w:t>Gadus</w:t>
      </w:r>
      <w:proofErr w:type="spellEnd"/>
      <w:r w:rsidRPr="00C234E4">
        <w:rPr>
          <w:i/>
        </w:rPr>
        <w:t xml:space="preserve"> </w:t>
      </w:r>
      <w:proofErr w:type="spellStart"/>
      <w:r w:rsidRPr="00C234E4">
        <w:rPr>
          <w:i/>
        </w:rPr>
        <w:t>morhua</w:t>
      </w:r>
      <w:proofErr w:type="spellEnd"/>
      <w:r>
        <w:t>), American plaice (</w:t>
      </w:r>
      <w:proofErr w:type="spellStart"/>
      <w:r w:rsidRPr="00C234E4">
        <w:rPr>
          <w:i/>
        </w:rPr>
        <w:t>Hippoglossoides</w:t>
      </w:r>
      <w:proofErr w:type="spellEnd"/>
      <w:r w:rsidRPr="00C234E4">
        <w:rPr>
          <w:i/>
        </w:rPr>
        <w:t xml:space="preserve"> </w:t>
      </w:r>
      <w:proofErr w:type="spellStart"/>
      <w:r w:rsidRPr="00C234E4">
        <w:rPr>
          <w:i/>
        </w:rPr>
        <w:t>platessoides</w:t>
      </w:r>
      <w:proofErr w:type="spellEnd"/>
      <w:r>
        <w:t>), witch flounder</w:t>
      </w:r>
      <w:r w:rsidRPr="00C234E4">
        <w:t xml:space="preserve"> </w:t>
      </w:r>
      <w:r>
        <w:t>(</w:t>
      </w:r>
      <w:proofErr w:type="spellStart"/>
      <w:r w:rsidRPr="00C234E4">
        <w:rPr>
          <w:i/>
        </w:rPr>
        <w:t>Glyptocephalus</w:t>
      </w:r>
      <w:proofErr w:type="spellEnd"/>
      <w:r w:rsidRPr="00C234E4">
        <w:rPr>
          <w:i/>
        </w:rPr>
        <w:t xml:space="preserve"> </w:t>
      </w:r>
      <w:proofErr w:type="spellStart"/>
      <w:r w:rsidRPr="00C234E4">
        <w:rPr>
          <w:i/>
        </w:rPr>
        <w:t>cynoglossus</w:t>
      </w:r>
      <w:proofErr w:type="spellEnd"/>
      <w:r>
        <w:t>) and yellowtail flounder (</w:t>
      </w:r>
      <w:proofErr w:type="spellStart"/>
      <w:r w:rsidRPr="00C234E4">
        <w:rPr>
          <w:i/>
        </w:rPr>
        <w:t>Limanda</w:t>
      </w:r>
      <w:proofErr w:type="spellEnd"/>
      <w:r w:rsidRPr="00C234E4">
        <w:rPr>
          <w:i/>
        </w:rPr>
        <w:t xml:space="preserve"> </w:t>
      </w:r>
      <w:proofErr w:type="spellStart"/>
      <w:r w:rsidRPr="00C234E4">
        <w:rPr>
          <w:i/>
        </w:rPr>
        <w:t>ferruginea</w:t>
      </w:r>
      <w:proofErr w:type="spellEnd"/>
      <w:r>
        <w:t xml:space="preserve">) were subsampled for fish length. For 13 of the 40 stations on board the Jean Mathieu, all fish species were measured for length as part of a regular </w:t>
      </w:r>
      <w:proofErr w:type="spellStart"/>
      <w:r>
        <w:t>groundfish</w:t>
      </w:r>
      <w:proofErr w:type="spellEnd"/>
      <w:r>
        <w:t xml:space="preserve"> sampling program. Fish lengths were recorded using a </w:t>
      </w:r>
      <w:proofErr w:type="spellStart"/>
      <w:r>
        <w:t>Scie</w:t>
      </w:r>
      <w:r w:rsidRPr="00A240FD">
        <w:t>lex</w:t>
      </w:r>
      <w:proofErr w:type="spellEnd"/>
      <w:r w:rsidRPr="00A240FD">
        <w:t xml:space="preserve"> </w:t>
      </w:r>
      <w:r>
        <w:t>electronic m</w:t>
      </w:r>
      <w:r w:rsidRPr="00A240FD">
        <w:t>easuring</w:t>
      </w:r>
      <w:r>
        <w:t xml:space="preserve"> board to the nearest millimeter. In cases of device malfunction, fish lengths were made by hand and recorded to the nearest </w:t>
      </w:r>
      <w:proofErr w:type="spellStart"/>
      <w:r>
        <w:t>centimet</w:t>
      </w:r>
      <w:del w:id="152" w:author="Mullowney, Darrell R" w:date="2020-05-12T09:15:00Z">
        <w:r w:rsidDel="00FB1E13">
          <w:delText>er</w:delText>
        </w:r>
      </w:del>
      <w:ins w:id="153" w:author="Mullowney, Darrell R" w:date="2020-05-12T09:15:00Z">
        <w:r w:rsidR="00FB1E13">
          <w:t>re</w:t>
        </w:r>
      </w:ins>
      <w:proofErr w:type="spellEnd"/>
      <w:r>
        <w:t xml:space="preserve">. </w:t>
      </w:r>
    </w:p>
    <w:p w14:paraId="47A8E19A" w14:textId="77777777" w:rsidR="00231F74" w:rsidRPr="00735760" w:rsidRDefault="00231F74" w:rsidP="00231F74">
      <w:pPr>
        <w:pStyle w:val="Heading2"/>
      </w:pPr>
      <w:bookmarkStart w:id="154" w:name="_Toc31285539"/>
      <w:r>
        <w:t>SWEPT AREA ESTIMATION</w:t>
      </w:r>
      <w:bookmarkEnd w:id="154"/>
    </w:p>
    <w:p w14:paraId="34E3B234" w14:textId="007EE83C" w:rsidR="00231F74" w:rsidRDefault="00231F74" w:rsidP="00231F74">
      <w:pPr>
        <w:pStyle w:val="BodyText"/>
      </w:pPr>
      <w:r>
        <w:t>Swept area is the only variable currently used to standardize snow crab survey catches</w:t>
      </w:r>
      <w:ins w:id="155" w:author="Mullowney, Darrell R" w:date="2020-05-12T10:38:00Z">
        <w:r w:rsidR="00C902EB">
          <w:t xml:space="preserve"> for biomass estimation from the </w:t>
        </w:r>
        <w:proofErr w:type="gramStart"/>
        <w:r w:rsidR="00C902EB">
          <w:t>survey</w:t>
        </w:r>
      </w:ins>
      <w:r>
        <w:t>.</w:t>
      </w:r>
      <w:proofErr w:type="gramEnd"/>
      <w:r>
        <w:t xml:space="preserve"> </w:t>
      </w:r>
      <w:ins w:id="156" w:author="Mullowney, Darrell R" w:date="2020-05-12T10:38:00Z">
        <w:r w:rsidR="00C902EB">
          <w:t xml:space="preserve">Swept area </w:t>
        </w:r>
      </w:ins>
      <w:del w:id="157" w:author="Mullowney, Darrell R" w:date="2020-05-12T10:38:00Z">
        <w:r w:rsidDel="00C902EB">
          <w:delText xml:space="preserve">Its </w:delText>
        </w:r>
      </w:del>
      <w:r>
        <w:t xml:space="preserve">calculation requires knowledge about the width </w:t>
      </w:r>
      <w:r>
        <w:lastRenderedPageBreak/>
        <w:t xml:space="preserve">and speed of the trawl as it sweeps over the sea floor as well as a time interval </w:t>
      </w:r>
      <w:ins w:id="158" w:author="Mullowney, Darrell R" w:date="2020-05-12T10:38:00Z">
        <w:r w:rsidR="00C902EB">
          <w:t xml:space="preserve">between </w:t>
        </w:r>
      </w:ins>
      <w:del w:id="159" w:author="Mullowney, Darrell R" w:date="2020-05-12T10:39:00Z">
        <w:r w:rsidDel="00C902EB">
          <w:delText xml:space="preserve">which defines </w:delText>
        </w:r>
      </w:del>
      <w:r>
        <w:t xml:space="preserve">when trawling begins and ends. However, there </w:t>
      </w:r>
      <w:del w:id="160" w:author="Mullowney, Darrell R" w:date="2020-05-12T10:39:00Z">
        <w:r w:rsidDel="00C902EB">
          <w:delText>are</w:delText>
        </w:r>
      </w:del>
      <w:ins w:id="161" w:author="Mullowney, Darrell R" w:date="2020-05-12T10:39:00Z">
        <w:r w:rsidR="00C902EB">
          <w:t>were</w:t>
        </w:r>
      </w:ins>
      <w:r>
        <w:t xml:space="preserve"> a number of issues with the estimation of swept area.</w:t>
      </w:r>
    </w:p>
    <w:p w14:paraId="1E38515B" w14:textId="5BD32CF7" w:rsidR="00231F74" w:rsidRDefault="00231F74" w:rsidP="00231F74">
      <w:pPr>
        <w:pStyle w:val="BodyText"/>
      </w:pPr>
      <w:r>
        <w:t xml:space="preserve">The first </w:t>
      </w:r>
      <w:proofErr w:type="gramStart"/>
      <w:r>
        <w:t>issue</w:t>
      </w:r>
      <w:ins w:id="162" w:author="Mullowney, Darrell R" w:date="2020-05-12T10:25:00Z">
        <w:r w:rsidR="000B2C86">
          <w:t xml:space="preserve"> in swept area estimation</w:t>
        </w:r>
      </w:ins>
      <w:r>
        <w:t xml:space="preserve"> relate</w:t>
      </w:r>
      <w:proofErr w:type="gramEnd"/>
      <w:del w:id="163" w:author="Mullowney, Darrell R" w:date="2020-05-12T10:37:00Z">
        <w:r w:rsidDel="00C902EB">
          <w:delText>s</w:delText>
        </w:r>
      </w:del>
      <w:ins w:id="164" w:author="Mullowney, Darrell R" w:date="2020-05-12T10:37:00Z">
        <w:r w:rsidR="00C902EB">
          <w:t>d</w:t>
        </w:r>
      </w:ins>
      <w:r>
        <w:t xml:space="preserve"> to the availability of reliable trawl width data, as measured by a pair of </w:t>
      </w:r>
      <w:proofErr w:type="spellStart"/>
      <w:r>
        <w:t>eSonar</w:t>
      </w:r>
      <w:proofErr w:type="spellEnd"/>
      <w:r>
        <w:t xml:space="preserve"> acoustic probes attached on either side of the trawl. These </w:t>
      </w:r>
      <w:proofErr w:type="gramStart"/>
      <w:r>
        <w:t>wing spread</w:t>
      </w:r>
      <w:proofErr w:type="gramEnd"/>
      <w:r>
        <w:t xml:space="preserve"> observations </w:t>
      </w:r>
      <w:del w:id="165" w:author="Mullowney, Darrell R" w:date="2020-05-12T10:39:00Z">
        <w:r w:rsidDel="00C902EB">
          <w:delText xml:space="preserve">are </w:delText>
        </w:r>
      </w:del>
      <w:ins w:id="166" w:author="Mullowney, Darrell R" w:date="2020-05-12T10:39:00Z">
        <w:r w:rsidR="00C902EB">
          <w:t xml:space="preserve">were </w:t>
        </w:r>
      </w:ins>
      <w:r>
        <w:t>subject to varying degrees of missing data and noise contamination.</w:t>
      </w:r>
      <w:r w:rsidRPr="00B86FB6">
        <w:t xml:space="preserve"> </w:t>
      </w:r>
      <w:r>
        <w:t xml:space="preserve">Notably, issues with the </w:t>
      </w:r>
      <w:proofErr w:type="spellStart"/>
      <w:r>
        <w:t>eSonar</w:t>
      </w:r>
      <w:proofErr w:type="spellEnd"/>
      <w:r>
        <w:t xml:space="preserve"> system aboard the Jean Mathieu led to a total of 13 of tows with seemingly no </w:t>
      </w:r>
      <w:proofErr w:type="gramStart"/>
      <w:r>
        <w:t>wing spread</w:t>
      </w:r>
      <w:proofErr w:type="gramEnd"/>
      <w:r>
        <w:t xml:space="preserve"> data available. Additionally, there were some tows with few reliable data observations. Rather fortuitously, the Avalon </w:t>
      </w:r>
      <w:del w:id="167" w:author="Mullowney, Darrell R" w:date="2020-05-12T10:26:00Z">
        <w:r w:rsidDel="000B2C86">
          <w:delText xml:space="preserve">Voyager II </w:delText>
        </w:r>
      </w:del>
      <w:r>
        <w:t>was equipped with two rather than a single sonar receiver, which were oriented in different directions. Th</w:t>
      </w:r>
      <w:ins w:id="168" w:author="Mullowney, Darrell R" w:date="2020-05-12T10:27:00Z">
        <w:r w:rsidR="000B2C86">
          <w:t xml:space="preserve">e second sonar enabled </w:t>
        </w:r>
      </w:ins>
      <w:del w:id="169" w:author="Mullowney, Darrell R" w:date="2020-05-12T10:28:00Z">
        <w:r w:rsidDel="000B2C86">
          <w:delText>is addition was brought about a rem</w:delText>
        </w:r>
      </w:del>
      <w:del w:id="170" w:author="Mullowney, Darrell R" w:date="2020-05-12T10:29:00Z">
        <w:r w:rsidDel="000B2C86">
          <w:delText xml:space="preserve">edy to </w:delText>
        </w:r>
      </w:del>
      <w:ins w:id="171" w:author="Mullowney, Darrell R" w:date="2020-05-12T10:29:00Z">
        <w:r w:rsidR="000B2C86">
          <w:t xml:space="preserve">more reliable data collection than </w:t>
        </w:r>
      </w:ins>
      <w:r>
        <w:t xml:space="preserve">the weak acoustic </w:t>
      </w:r>
      <w:proofErr w:type="gramStart"/>
      <w:r>
        <w:t>signals which</w:t>
      </w:r>
      <w:proofErr w:type="gramEnd"/>
      <w:r>
        <w:t xml:space="preserve"> were problematic on the Jean Mathieu in previous years. </w:t>
      </w:r>
      <w:ins w:id="172" w:author="Mullowney, Darrell R" w:date="2020-05-12T10:29:00Z">
        <w:r w:rsidR="000B2C86">
          <w:t xml:space="preserve">However, the two sonars aboard the Avalon resulted in </w:t>
        </w:r>
      </w:ins>
      <w:del w:id="173" w:author="Mullowney, Darrell R" w:date="2020-05-12T10:29:00Z">
        <w:r w:rsidDel="000B2C86">
          <w:delText>This</w:delText>
        </w:r>
      </w:del>
      <w:del w:id="174" w:author="Mullowney, Darrell R" w:date="2020-05-12T10:30:00Z">
        <w:r w:rsidDel="000B2C86">
          <w:delText xml:space="preserve"> le</w:delText>
        </w:r>
      </w:del>
      <w:del w:id="175" w:author="Mullowney, Darrell R" w:date="2020-05-12T09:17:00Z">
        <w:r w:rsidDel="00FB1E13">
          <w:delText>a</w:delText>
        </w:r>
      </w:del>
      <w:del w:id="176" w:author="Mullowney, Darrell R" w:date="2020-05-12T10:30:00Z">
        <w:r w:rsidDel="000B2C86">
          <w:delText xml:space="preserve">d to </w:delText>
        </w:r>
      </w:del>
      <w:r>
        <w:t xml:space="preserve">many occasions where, due to the two vessels’ </w:t>
      </w:r>
      <w:ins w:id="177" w:author="Mullowney, Darrell R" w:date="2020-05-12T10:30:00Z">
        <w:r w:rsidR="000B2C86">
          <w:t xml:space="preserve">close </w:t>
        </w:r>
      </w:ins>
      <w:r>
        <w:t xml:space="preserve">proximity, a portion of the Jean Mathieu </w:t>
      </w:r>
      <w:proofErr w:type="spellStart"/>
      <w:r>
        <w:t>eSonar</w:t>
      </w:r>
      <w:proofErr w:type="spellEnd"/>
      <w:r>
        <w:t xml:space="preserve"> probe signals were picked up and recorded in the Avalon’s </w:t>
      </w:r>
      <w:proofErr w:type="spellStart"/>
      <w:r>
        <w:t>eSonar</w:t>
      </w:r>
      <w:proofErr w:type="spellEnd"/>
      <w:r>
        <w:t xml:space="preserve"> feed. Fortunately, the signals from each vessel generally </w:t>
      </w:r>
      <w:proofErr w:type="spellStart"/>
      <w:r>
        <w:t>favoured</w:t>
      </w:r>
      <w:proofErr w:type="spellEnd"/>
      <w:r>
        <w:t xml:space="preserve"> one or the other transducer and so could be separated for the analysis.  </w:t>
      </w:r>
    </w:p>
    <w:p w14:paraId="7195C914" w14:textId="2DB2967E" w:rsidR="00231F74" w:rsidRDefault="00231F74" w:rsidP="00231F74">
      <w:pPr>
        <w:pStyle w:val="BodyText"/>
      </w:pPr>
      <w:r>
        <w:t>Despite</w:t>
      </w:r>
      <w:ins w:id="178" w:author="Mullowney, Darrell R" w:date="2020-05-12T09:19:00Z">
        <w:r w:rsidR="00FB1E13">
          <w:t xml:space="preserve"> </w:t>
        </w:r>
      </w:ins>
      <w:ins w:id="179" w:author="Mullowney, Darrell R" w:date="2020-05-12T10:30:00Z">
        <w:r w:rsidR="000B2C86">
          <w:t xml:space="preserve">being able to </w:t>
        </w:r>
      </w:ins>
      <w:ins w:id="180" w:author="Mullowney, Darrell R" w:date="2020-05-12T09:19:00Z">
        <w:r w:rsidR="00FB1E13">
          <w:t xml:space="preserve">differentiate </w:t>
        </w:r>
        <w:proofErr w:type="gramStart"/>
        <w:r w:rsidR="00FB1E13">
          <w:t>wing spread</w:t>
        </w:r>
        <w:proofErr w:type="gramEnd"/>
        <w:r w:rsidR="00FB1E13">
          <w:t xml:space="preserve"> data between the vessels,</w:t>
        </w:r>
      </w:ins>
      <w:ins w:id="181" w:author="Mullowney, Darrell R" w:date="2020-05-12T10:31:00Z">
        <w:r w:rsidR="000B2C86">
          <w:t xml:space="preserve"> there were still a high proportion of tows </w:t>
        </w:r>
      </w:ins>
      <w:del w:id="182" w:author="Mullowney, Darrell R" w:date="2020-05-12T09:19:00Z">
        <w:r w:rsidDel="00FB1E13">
          <w:delText xml:space="preserve"> this, </w:delText>
        </w:r>
      </w:del>
      <w:del w:id="183" w:author="Mullowney, Darrell R" w:date="2020-05-12T10:31:00Z">
        <w:r w:rsidDel="000B2C86">
          <w:delText xml:space="preserve">we </w:delText>
        </w:r>
      </w:del>
      <w:del w:id="184" w:author="Mullowney, Darrell R" w:date="2020-05-12T09:19:00Z">
        <w:r w:rsidDel="00FB1E13">
          <w:delText xml:space="preserve">are </w:delText>
        </w:r>
      </w:del>
      <w:del w:id="185" w:author="Mullowney, Darrell R" w:date="2020-05-12T10:31:00Z">
        <w:r w:rsidDel="000B2C86">
          <w:delText xml:space="preserve">still left to deal with a significant proportion of </w:delText>
        </w:r>
      </w:del>
      <w:ins w:id="186" w:author="Mullowney, Darrell R" w:date="2020-05-12T10:31:00Z">
        <w:r w:rsidR="000B2C86">
          <w:t>with m</w:t>
        </w:r>
      </w:ins>
      <w:del w:id="187" w:author="Mullowney, Darrell R" w:date="2020-05-12T10:31:00Z">
        <w:r w:rsidDel="000B2C86">
          <w:delText>m</w:delText>
        </w:r>
      </w:del>
      <w:r>
        <w:t xml:space="preserve">issing </w:t>
      </w:r>
      <w:ins w:id="188" w:author="Mullowney, Darrell R" w:date="2020-05-12T10:31:00Z">
        <w:r w:rsidR="000B2C86">
          <w:t xml:space="preserve">or noisy wingspread </w:t>
        </w:r>
      </w:ins>
      <w:del w:id="189" w:author="Mullowney, Darrell R" w:date="2020-05-12T10:31:00Z">
        <w:r w:rsidDel="000B2C86">
          <w:delText xml:space="preserve">and noisy </w:delText>
        </w:r>
      </w:del>
      <w:r>
        <w:t xml:space="preserve">data. Rather than remove stations with weak of missing </w:t>
      </w:r>
      <w:proofErr w:type="gramStart"/>
      <w:r>
        <w:t>wing spread</w:t>
      </w:r>
      <w:proofErr w:type="gramEnd"/>
      <w:r>
        <w:t xml:space="preserve"> observations from the analysis,</w:t>
      </w:r>
      <w:ins w:id="190" w:author="Mullowney, Darrell R" w:date="2020-05-12T10:41:00Z">
        <w:r w:rsidR="00C902EB">
          <w:t xml:space="preserve"> we estimated them using</w:t>
        </w:r>
      </w:ins>
      <w:r>
        <w:t xml:space="preserve"> a hierarchical Bayesian model</w:t>
      </w:r>
      <w:ins w:id="191" w:author="Mullowney, Darrell R" w:date="2020-05-12T10:41:00Z">
        <w:r w:rsidR="00C902EB">
          <w:t xml:space="preserve"> which we </w:t>
        </w:r>
      </w:ins>
      <w:del w:id="192" w:author="Mullowney, Darrell R" w:date="2020-05-12T10:41:00Z">
        <w:r w:rsidDel="00C902EB">
          <w:delText xml:space="preserve"> was </w:delText>
        </w:r>
      </w:del>
      <w:r>
        <w:t xml:space="preserve">developed to filter out noisy observations and interpolate missing wing spread data. </w:t>
      </w:r>
      <w:ins w:id="193" w:author="Mullowney, Darrell R" w:date="2020-05-12T10:32:00Z">
        <w:r w:rsidR="000B2C86">
          <w:t xml:space="preserve">Accordingly, </w:t>
        </w:r>
      </w:ins>
      <w:del w:id="194" w:author="Mullowney, Darrell R" w:date="2020-05-12T10:32:00Z">
        <w:r w:rsidDel="000B2C86">
          <w:delText xml:space="preserve">In this way, </w:delText>
        </w:r>
      </w:del>
      <w:r>
        <w:t xml:space="preserve">time series of </w:t>
      </w:r>
      <w:proofErr w:type="gramStart"/>
      <w:r>
        <w:t>wing spread</w:t>
      </w:r>
      <w:proofErr w:type="gramEnd"/>
      <w:r>
        <w:t xml:space="preserve"> values were modelled for each comparative tow, then combined with vessel speeds to obtain swept area estimates</w:t>
      </w:r>
      <w:ins w:id="195" w:author="Mullowney, Darrell R" w:date="2020-05-12T10:33:00Z">
        <w:r w:rsidR="000B2C86">
          <w:t xml:space="preserve"> for all survey tows</w:t>
        </w:r>
      </w:ins>
      <w:r>
        <w:t>. Uncertaint</w:t>
      </w:r>
      <w:del w:id="196" w:author="Mullowney, Darrell R" w:date="2020-05-12T10:42:00Z">
        <w:r w:rsidDel="00C902EB">
          <w:delText>y</w:delText>
        </w:r>
      </w:del>
      <w:ins w:id="197" w:author="Mullowney, Darrell R" w:date="2020-05-12T10:42:00Z">
        <w:r w:rsidR="00C902EB">
          <w:t>ies</w:t>
        </w:r>
      </w:ins>
      <w:r>
        <w:t xml:space="preserve"> from </w:t>
      </w:r>
      <w:proofErr w:type="gramStart"/>
      <w:r>
        <w:t>wing</w:t>
      </w:r>
      <w:del w:id="198" w:author="Mullowney, Darrell R" w:date="2020-05-12T10:33:00Z">
        <w:r w:rsidDel="000B2C86">
          <w:delText xml:space="preserve"> </w:delText>
        </w:r>
      </w:del>
      <w:r>
        <w:t>spread</w:t>
      </w:r>
      <w:proofErr w:type="gramEnd"/>
      <w:r>
        <w:t xml:space="preserve"> inferences were carried through to the swept area estimate for the active trawling phase</w:t>
      </w:r>
      <w:ins w:id="199" w:author="Mullowney, Darrell R" w:date="2020-05-12T10:42:00Z">
        <w:r w:rsidR="00C902EB">
          <w:t xml:space="preserve"> wherever wing spreads were model-estimated</w:t>
        </w:r>
      </w:ins>
      <w:r>
        <w:t>. The Bayesian model is presented in Appendix B.</w:t>
      </w:r>
      <w:r w:rsidRPr="0045051D">
        <w:t xml:space="preserve"> </w:t>
      </w:r>
      <w:r>
        <w:t xml:space="preserve">We note that trawl speed during active trawling was </w:t>
      </w:r>
      <w:ins w:id="200" w:author="Mullowney, Darrell R" w:date="2020-05-12T10:43:00Z">
        <w:r w:rsidR="00C902EB">
          <w:t xml:space="preserve">assumed to be the same as the </w:t>
        </w:r>
      </w:ins>
      <w:del w:id="201" w:author="Mullowney, Darrell R" w:date="2020-05-12T10:43:00Z">
        <w:r w:rsidDel="00C902EB">
          <w:delText xml:space="preserve">equated with </w:delText>
        </w:r>
      </w:del>
      <w:r>
        <w:t xml:space="preserve">vessel speed. </w:t>
      </w:r>
      <w:ins w:id="202" w:author="Mullowney, Darrell R" w:date="2020-05-12T10:44:00Z">
        <w:r w:rsidR="00C902EB">
          <w:t xml:space="preserve">This </w:t>
        </w:r>
      </w:ins>
      <w:del w:id="203" w:author="Mullowney, Darrell R" w:date="2020-05-12T10:44:00Z">
        <w:r w:rsidDel="00C902EB">
          <w:delText xml:space="preserve">We make this </w:delText>
        </w:r>
      </w:del>
      <w:r>
        <w:t xml:space="preserve">assumption </w:t>
      </w:r>
      <w:ins w:id="204" w:author="Mullowney, Darrell R" w:date="2020-05-12T10:44:00Z">
        <w:r w:rsidR="00C902EB">
          <w:t xml:space="preserve">was </w:t>
        </w:r>
      </w:ins>
      <w:r>
        <w:t xml:space="preserve">based on the fact that the winches during this phase </w:t>
      </w:r>
      <w:del w:id="205" w:author="Mullowney, Darrell R" w:date="2020-05-12T10:44:00Z">
        <w:r w:rsidDel="00C902EB">
          <w:delText>are</w:delText>
        </w:r>
      </w:del>
      <w:ins w:id="206" w:author="Mullowney, Darrell R" w:date="2020-05-12T10:44:00Z">
        <w:r w:rsidR="00C902EB">
          <w:t>were</w:t>
        </w:r>
      </w:ins>
      <w:r>
        <w:t xml:space="preserve"> in </w:t>
      </w:r>
      <w:ins w:id="207" w:author="Mullowney, Darrell R" w:date="2020-05-12T10:34:00Z">
        <w:r w:rsidR="00C902EB">
          <w:t xml:space="preserve">a </w:t>
        </w:r>
      </w:ins>
      <w:r>
        <w:t xml:space="preserve">locked position. Though there </w:t>
      </w:r>
      <w:ins w:id="208" w:author="Mullowney, Darrell R" w:date="2020-05-12T10:44:00Z">
        <w:r w:rsidR="00C902EB">
          <w:t xml:space="preserve">were likely </w:t>
        </w:r>
      </w:ins>
      <w:del w:id="209" w:author="Mullowney, Darrell R" w:date="2020-05-12T10:44:00Z">
        <w:r w:rsidDel="00C902EB">
          <w:delText xml:space="preserve">may be </w:delText>
        </w:r>
      </w:del>
      <w:proofErr w:type="gramStart"/>
      <w:r>
        <w:t>some  temporary</w:t>
      </w:r>
      <w:proofErr w:type="gramEnd"/>
      <w:r>
        <w:t xml:space="preserve"> deviations from this assumption during trawling, trawl speed </w:t>
      </w:r>
      <w:del w:id="210" w:author="Mullowney, Darrell R" w:date="2020-05-12T10:44:00Z">
        <w:r w:rsidDel="009F6C62">
          <w:delText xml:space="preserve">will </w:delText>
        </w:r>
      </w:del>
      <w:ins w:id="211" w:author="Mullowney, Darrell R" w:date="2020-05-12T10:45:00Z">
        <w:r w:rsidR="009F6C62">
          <w:t xml:space="preserve">was </w:t>
        </w:r>
      </w:ins>
      <w:r>
        <w:t xml:space="preserve">on average </w:t>
      </w:r>
      <w:del w:id="212" w:author="Mullowney, Darrell R" w:date="2020-05-12T10:45:00Z">
        <w:r w:rsidDel="009F6C62">
          <w:delText>be v</w:delText>
        </w:r>
      </w:del>
      <w:ins w:id="213" w:author="Mullowney, Darrell R" w:date="2020-05-12T10:45:00Z">
        <w:r w:rsidR="009F6C62">
          <w:t>v</w:t>
        </w:r>
      </w:ins>
      <w:r>
        <w:t xml:space="preserve">ery similar to vessel </w:t>
      </w:r>
      <w:commentRangeStart w:id="214"/>
      <w:r>
        <w:t>speed</w:t>
      </w:r>
      <w:commentRangeEnd w:id="214"/>
      <w:r w:rsidR="00FB1E13">
        <w:rPr>
          <w:rStyle w:val="CommentReference"/>
        </w:rPr>
        <w:commentReference w:id="214"/>
      </w:r>
      <w:r>
        <w:t xml:space="preserve">. </w:t>
      </w:r>
    </w:p>
    <w:p w14:paraId="1A4FE6E0" w14:textId="3035A73A" w:rsidR="00231F74" w:rsidRDefault="00231F74" w:rsidP="00231F74">
      <w:pPr>
        <w:pStyle w:val="BodyText"/>
      </w:pPr>
      <w:r>
        <w:t>The second issue</w:t>
      </w:r>
      <w:ins w:id="215" w:author="Mullowney, Darrell R" w:date="2020-05-12T09:24:00Z">
        <w:r w:rsidR="003C5A33">
          <w:t xml:space="preserve"> pertaining to </w:t>
        </w:r>
        <w:proofErr w:type="gramStart"/>
        <w:r w:rsidR="003C5A33">
          <w:t>swept</w:t>
        </w:r>
        <w:proofErr w:type="gramEnd"/>
        <w:r w:rsidR="003C5A33">
          <w:t xml:space="preserve"> area estimation </w:t>
        </w:r>
      </w:ins>
      <w:del w:id="216" w:author="Mullowney, Darrell R" w:date="2020-05-12T09:24:00Z">
        <w:r w:rsidDel="003C5A33">
          <w:delText xml:space="preserve"> </w:delText>
        </w:r>
      </w:del>
      <w:del w:id="217" w:author="Mullowney, Darrell R" w:date="2020-05-12T10:37:00Z">
        <w:r w:rsidDel="00C902EB">
          <w:delText xml:space="preserve">is </w:delText>
        </w:r>
      </w:del>
      <w:ins w:id="218" w:author="Mullowney, Darrell R" w:date="2020-05-12T10:37:00Z">
        <w:r w:rsidR="00C902EB">
          <w:t xml:space="preserve">was </w:t>
        </w:r>
      </w:ins>
      <w:ins w:id="219" w:author="Mullowney, Darrell R" w:date="2020-05-12T09:24:00Z">
        <w:r w:rsidR="003C5A33">
          <w:t>extended</w:t>
        </w:r>
      </w:ins>
      <w:ins w:id="220" w:author="Mullowney, Darrell R" w:date="2020-05-12T10:36:00Z">
        <w:r w:rsidR="00C902EB">
          <w:t xml:space="preserve"> and variable</w:t>
        </w:r>
      </w:ins>
      <w:ins w:id="221" w:author="Mullowney, Darrell R" w:date="2020-05-12T09:24:00Z">
        <w:r w:rsidR="003C5A33">
          <w:t xml:space="preserve"> tow lengths </w:t>
        </w:r>
      </w:ins>
      <w:del w:id="222" w:author="Mullowney, Darrell R" w:date="2020-05-12T09:24:00Z">
        <w:r w:rsidDel="003C5A33">
          <w:delText>the trawl swept area d</w:delText>
        </w:r>
      </w:del>
      <w:ins w:id="223" w:author="Mullowney, Darrell R" w:date="2020-05-12T09:24:00Z">
        <w:r w:rsidR="003C5A33">
          <w:t>d</w:t>
        </w:r>
      </w:ins>
      <w:r>
        <w:t>uring the passive trawling phase. During this phase</w:t>
      </w:r>
      <w:ins w:id="224" w:author="Mullowney, Darrell R" w:date="2020-05-12T09:25:00Z">
        <w:r w:rsidR="008D367B">
          <w:t>,</w:t>
        </w:r>
      </w:ins>
      <w:r>
        <w:t xml:space="preserve"> movement of the trawl </w:t>
      </w:r>
      <w:del w:id="225" w:author="Mullowney, Darrell R" w:date="2020-05-12T10:47:00Z">
        <w:r w:rsidDel="009F6C62">
          <w:delText>i</w:delText>
        </w:r>
      </w:del>
      <w:ins w:id="226" w:author="Mullowney, Darrell R" w:date="2020-05-12T10:47:00Z">
        <w:r w:rsidR="009F6C62">
          <w:t>wa</w:t>
        </w:r>
      </w:ins>
      <w:r>
        <w:t xml:space="preserve">s dictated by the forward tension on the warp cables. This tension </w:t>
      </w:r>
      <w:del w:id="227" w:author="Mullowney, Darrell R" w:date="2020-05-12T10:47:00Z">
        <w:r w:rsidDel="009F6C62">
          <w:delText>i</w:delText>
        </w:r>
      </w:del>
      <w:ins w:id="228" w:author="Mullowney, Darrell R" w:date="2020-05-12T10:47:00Z">
        <w:r w:rsidR="009F6C62">
          <w:t>wa</w:t>
        </w:r>
      </w:ins>
      <w:r>
        <w:t xml:space="preserve">s the result of the survey vessel’s speed and </w:t>
      </w:r>
      <w:del w:id="229" w:author="Mullowney, Darrell R" w:date="2020-05-12T09:25:00Z">
        <w:r w:rsidDel="008D367B">
          <w:delText>manoeuvers</w:delText>
        </w:r>
      </w:del>
      <w:ins w:id="230" w:author="Mullowney, Darrell R" w:date="2020-05-12T09:25:00Z">
        <w:r w:rsidR="008D367B">
          <w:t>maneuvers</w:t>
        </w:r>
      </w:ins>
      <w:r>
        <w:t xml:space="preserve">, plus the action of the trawl winch. </w:t>
      </w:r>
    </w:p>
    <w:p w14:paraId="0658D45A" w14:textId="06DBBF5B" w:rsidR="00231F74" w:rsidRDefault="00231F74" w:rsidP="00231F74">
      <w:pPr>
        <w:pStyle w:val="BodyText"/>
      </w:pPr>
      <w:r>
        <w:t>To calculate the trawl speed</w:t>
      </w:r>
      <w:ins w:id="231" w:author="Mullowney, Darrell R" w:date="2020-05-12T10:36:00Z">
        <w:r w:rsidR="00C902EB">
          <w:t xml:space="preserve"> in the passive phase</w:t>
        </w:r>
      </w:ins>
      <w:r>
        <w:t>, we first assume</w:t>
      </w:r>
      <w:ins w:id="232" w:author="Mullowney, Darrell R" w:date="2020-05-12T10:36:00Z">
        <w:r w:rsidR="00C902EB">
          <w:t>d</w:t>
        </w:r>
      </w:ins>
      <w:r>
        <w:t xml:space="preserve"> that the survey vessel ha</w:t>
      </w:r>
      <w:del w:id="233" w:author="Mullowney, Darrell R" w:date="2020-05-12T10:36:00Z">
        <w:r w:rsidDel="00C902EB">
          <w:delText>s</w:delText>
        </w:r>
      </w:del>
      <w:ins w:id="234" w:author="Mullowney, Darrell R" w:date="2020-05-12T10:36:00Z">
        <w:r w:rsidR="00C902EB">
          <w:t>d</w:t>
        </w:r>
      </w:ins>
      <w:r>
        <w:t xml:space="preserve"> more or less the same heading as during</w:t>
      </w:r>
      <w:ins w:id="235" w:author="Mullowney, Darrell R" w:date="2020-05-12T10:37:00Z">
        <w:r w:rsidR="00C902EB">
          <w:t xml:space="preserve"> the</w:t>
        </w:r>
      </w:ins>
      <w:r>
        <w:t xml:space="preserve"> active trawling</w:t>
      </w:r>
      <w:ins w:id="236" w:author="Mullowney, Darrell R" w:date="2020-05-12T10:37:00Z">
        <w:r w:rsidR="00C902EB">
          <w:t xml:space="preserve"> phase</w:t>
        </w:r>
      </w:ins>
      <w:r>
        <w:t>.</w:t>
      </w:r>
      <w:r w:rsidRPr="002664FF">
        <w:t xml:space="preserve"> </w:t>
      </w:r>
      <w:r>
        <w:t xml:space="preserve">This assumption </w:t>
      </w:r>
      <w:del w:id="237" w:author="Mullowney, Darrell R" w:date="2020-05-12T10:37:00Z">
        <w:r w:rsidDel="00C902EB">
          <w:delText>i</w:delText>
        </w:r>
      </w:del>
      <w:ins w:id="238" w:author="Mullowney, Darrell R" w:date="2020-05-12T10:37:00Z">
        <w:r w:rsidR="00C902EB">
          <w:t>wa</w:t>
        </w:r>
      </w:ins>
      <w:r>
        <w:t>s based on direct comparison of vessel tracks between the active and passive phases. We thus divide</w:t>
      </w:r>
      <w:ins w:id="239" w:author="Mullowney, Darrell R" w:date="2020-05-12T10:47:00Z">
        <w:r w:rsidR="009F6C62">
          <w:t>d</w:t>
        </w:r>
      </w:ins>
      <w:r>
        <w:t xml:space="preserve"> the trawl speed into two additive components: the speed of the vessel moving forward plus the speed due to the winch pulling the trawl towards the vessel. The speed due to winch action was calculated by geometrical considerations relating water </w:t>
      </w:r>
      <w:proofErr w:type="gramStart"/>
      <w:r>
        <w:t>depth,</w:t>
      </w:r>
      <w:proofErr w:type="gramEnd"/>
      <w:r>
        <w:t xml:space="preserve"> warp cable length and the speed of the winch, as estimated by an observed haul time for each tow. Details are presented in Appendix </w:t>
      </w:r>
      <w:commentRangeStart w:id="240"/>
      <w:r>
        <w:t>A</w:t>
      </w:r>
      <w:commentRangeEnd w:id="240"/>
      <w:r w:rsidR="009F6C62">
        <w:rPr>
          <w:rStyle w:val="CommentReference"/>
        </w:rPr>
        <w:commentReference w:id="240"/>
      </w:r>
      <w:r>
        <w:t xml:space="preserve">. </w:t>
      </w:r>
    </w:p>
    <w:p w14:paraId="18D74449" w14:textId="5B11FAE5" w:rsidR="00231F74" w:rsidRDefault="00231F74" w:rsidP="00231F74">
      <w:pPr>
        <w:pStyle w:val="BodyText"/>
      </w:pPr>
      <w:r>
        <w:t>The passive phase swept area is not currently factored in the standardization of regular survey catches</w:t>
      </w:r>
      <w:ins w:id="241" w:author="Mullowney, Darrell R" w:date="2020-05-12T10:50:00Z">
        <w:r w:rsidR="009F6C62">
          <w:t xml:space="preserve"> for survey biomass estimation</w:t>
        </w:r>
      </w:ins>
      <w:r>
        <w:t xml:space="preserve">. We have </w:t>
      </w:r>
      <w:ins w:id="242" w:author="Mullowney, Darrell R" w:date="2020-05-12T10:50:00Z">
        <w:r w:rsidR="009F6C62">
          <w:t xml:space="preserve">examined the additional component of </w:t>
        </w:r>
        <w:proofErr w:type="spellStart"/>
        <w:r w:rsidR="009F6C62">
          <w:t>of</w:t>
        </w:r>
        <w:proofErr w:type="spellEnd"/>
        <w:r w:rsidR="009F6C62">
          <w:t xml:space="preserve"> the passive phase here to determine if </w:t>
        </w:r>
      </w:ins>
      <w:del w:id="243" w:author="Mullowney, Darrell R" w:date="2020-05-12T10:51:00Z">
        <w:r w:rsidDel="009F6C62">
          <w:delText xml:space="preserve">included it here to see if </w:delText>
        </w:r>
      </w:del>
      <w:r>
        <w:t xml:space="preserve">catch differences between the two comparative vessels </w:t>
      </w:r>
      <w:del w:id="244" w:author="Mullowney, Darrell R" w:date="2020-05-12T10:51:00Z">
        <w:r w:rsidDel="009F6C62">
          <w:delText>are due in part to</w:delText>
        </w:r>
      </w:del>
      <w:del w:id="245" w:author="Mullowney, Darrell R" w:date="2020-05-12T10:52:00Z">
        <w:r w:rsidDel="009F6C62">
          <w:delText xml:space="preserve"> d</w:delText>
        </w:r>
      </w:del>
      <w:ins w:id="246" w:author="Mullowney, Darrell R" w:date="2020-05-12T10:52:00Z">
        <w:r w:rsidR="009F6C62">
          <w:t>could be affected by d</w:t>
        </w:r>
      </w:ins>
      <w:r>
        <w:t>ifferences in passive</w:t>
      </w:r>
      <w:ins w:id="247" w:author="Mullowney, Darrell R" w:date="2020-05-12T09:28:00Z">
        <w:r w:rsidR="008D367B">
          <w:t xml:space="preserve"> phase</w:t>
        </w:r>
      </w:ins>
      <w:r>
        <w:t xml:space="preserve"> swept </w:t>
      </w:r>
      <w:commentRangeStart w:id="248"/>
      <w:r>
        <w:t>area</w:t>
      </w:r>
      <w:commentRangeEnd w:id="248"/>
      <w:r w:rsidR="009F6C62">
        <w:rPr>
          <w:rStyle w:val="CommentReference"/>
        </w:rPr>
        <w:commentReference w:id="248"/>
      </w:r>
      <w:r>
        <w:t xml:space="preserve">. </w:t>
      </w:r>
    </w:p>
    <w:p w14:paraId="156351DB" w14:textId="50BD4B7B" w:rsidR="00231F74" w:rsidRDefault="00231F74" w:rsidP="00231F74">
      <w:pPr>
        <w:pStyle w:val="BodyText"/>
      </w:pPr>
      <w:r>
        <w:t>The touchdown and liftoff times</w:t>
      </w:r>
      <w:ins w:id="249" w:author="Mullowney, Darrell R" w:date="2020-05-12T10:53:00Z">
        <w:r w:rsidR="009F6C62">
          <w:t>,</w:t>
        </w:r>
      </w:ins>
      <w:r>
        <w:t xml:space="preserve"> which define</w:t>
      </w:r>
      <w:ins w:id="250" w:author="Mullowney, Darrell R" w:date="2020-05-12T10:53:00Z">
        <w:r w:rsidR="009F6C62">
          <w:t>d</w:t>
        </w:r>
      </w:ins>
      <w:r>
        <w:t xml:space="preserve"> the bounds of the active and passive trawling phases</w:t>
      </w:r>
      <w:ins w:id="251" w:author="Mullowney, Darrell R" w:date="2020-05-12T10:53:00Z">
        <w:r w:rsidR="009F6C62">
          <w:t xml:space="preserve">, were </w:t>
        </w:r>
      </w:ins>
      <w:del w:id="252" w:author="Mullowney, Darrell R" w:date="2020-05-12T10:53:00Z">
        <w:r w:rsidDel="009F6C62">
          <w:delText xml:space="preserve"> are </w:delText>
        </w:r>
      </w:del>
      <w:r>
        <w:t xml:space="preserve">estimated </w:t>
      </w:r>
      <w:del w:id="253" w:author="Mullowney, Darrell R" w:date="2020-05-12T09:29:00Z">
        <w:r w:rsidDel="008D367B">
          <w:delText>via d</w:delText>
        </w:r>
        <w:r w:rsidRPr="00482D79" w:rsidDel="008D367B">
          <w:delText xml:space="preserve">etermined </w:delText>
        </w:r>
      </w:del>
      <w:r w:rsidRPr="00482D79">
        <w:t xml:space="preserve">from a piecewise-polynomial </w:t>
      </w:r>
      <w:r>
        <w:t xml:space="preserve">model fit to the footrope </w:t>
      </w:r>
      <w:r w:rsidRPr="00482D79">
        <w:t>tilt data</w:t>
      </w:r>
      <w:r>
        <w:t xml:space="preserve">. The model uses contrasting mean and variance characteristics between the descent, bottom and </w:t>
      </w:r>
      <w:r>
        <w:lastRenderedPageBreak/>
        <w:t xml:space="preserve">ascent phases to estimate </w:t>
      </w:r>
      <w:ins w:id="254" w:author="Mullowney, Darrell R" w:date="2020-05-12T09:32:00Z">
        <w:r w:rsidR="008D367B">
          <w:t xml:space="preserve">times </w:t>
        </w:r>
      </w:ins>
      <w:del w:id="255" w:author="Mullowney, Darrell R" w:date="2020-05-12T09:32:00Z">
        <w:r w:rsidDel="008D367B">
          <w:delText xml:space="preserve">transitions </w:delText>
        </w:r>
      </w:del>
      <w:r>
        <w:t>between the phases</w:t>
      </w:r>
      <w:ins w:id="256" w:author="Mullowney, Darrell R" w:date="2020-05-12T09:32:00Z">
        <w:r w:rsidR="008D367B">
          <w:t xml:space="preserve"> when</w:t>
        </w:r>
      </w:ins>
      <w:r>
        <w:t xml:space="preserve"> transitions occurred. Details can be found in Appendix A. The stop time dividing the two phases corresponds to the stop signal given by the </w:t>
      </w:r>
      <w:del w:id="257" w:author="Mullowney, Darrell R" w:date="2020-05-12T10:53:00Z">
        <w:r w:rsidDel="009F6C62">
          <w:delText>c</w:delText>
        </w:r>
      </w:del>
      <w:ins w:id="258" w:author="Mullowney, Darrell R" w:date="2020-05-12T10:53:00Z">
        <w:r w:rsidR="009F6C62">
          <w:t>C</w:t>
        </w:r>
      </w:ins>
      <w:r>
        <w:t xml:space="preserve">hief </w:t>
      </w:r>
      <w:del w:id="259" w:author="Mullowney, Darrell R" w:date="2020-05-12T10:53:00Z">
        <w:r w:rsidDel="009F6C62">
          <w:delText>s</w:delText>
        </w:r>
      </w:del>
      <w:ins w:id="260" w:author="Mullowney, Darrell R" w:date="2020-05-12T10:53:00Z">
        <w:r w:rsidR="009F6C62">
          <w:t>S</w:t>
        </w:r>
      </w:ins>
      <w:r>
        <w:t>cientist.</w:t>
      </w:r>
    </w:p>
    <w:p w14:paraId="1E47EDEA" w14:textId="77777777" w:rsidR="00231F74" w:rsidRDefault="00231F74" w:rsidP="00231F74">
      <w:pPr>
        <w:pStyle w:val="Heading2"/>
      </w:pPr>
      <w:bookmarkStart w:id="261" w:name="_Toc31285540"/>
      <w:r>
        <w:t>CATCH ANALYSIS</w:t>
      </w:r>
      <w:bookmarkEnd w:id="261"/>
    </w:p>
    <w:p w14:paraId="487EFC0E" w14:textId="77777777" w:rsidR="00231F74" w:rsidRPr="00205CE8" w:rsidRDefault="00231F74" w:rsidP="00231F74">
      <w:pPr>
        <w:pStyle w:val="Heading3"/>
        <w:rPr>
          <w:lang w:val="en-CA"/>
          <w:rPrChange w:id="262" w:author="Mullowney, Darrell R" w:date="2020-05-07T12:39:00Z">
            <w:rPr/>
          </w:rPrChange>
        </w:rPr>
      </w:pPr>
      <w:bookmarkStart w:id="263" w:name="_Toc31285541"/>
      <w:r w:rsidRPr="00205CE8">
        <w:rPr>
          <w:lang w:val="en-CA"/>
          <w:rPrChange w:id="264" w:author="Mullowney, Darrell R" w:date="2020-05-07T12:39:00Z">
            <w:rPr/>
          </w:rPrChange>
        </w:rPr>
        <w:t>Catch comparison model:</w:t>
      </w:r>
      <w:bookmarkEnd w:id="263"/>
    </w:p>
    <w:p w14:paraId="4A987AF4" w14:textId="721F6BFF" w:rsidR="00231F74" w:rsidRDefault="00231F74" w:rsidP="00231F74">
      <w:pPr>
        <w:pStyle w:val="BodyText"/>
      </w:pPr>
      <w:r>
        <w:t xml:space="preserve">Factors considered for the </w:t>
      </w:r>
      <w:ins w:id="265" w:author="Mullowney, Darrell R" w:date="2020-05-12T10:54:00Z">
        <w:r w:rsidR="009F6C62">
          <w:t xml:space="preserve">comparative </w:t>
        </w:r>
      </w:ins>
      <w:r>
        <w:t>catch analysis between the vessels were the distance separating the two vessels and the presence of large rocks in the trawl. Swept areas were included as offset terms. The standard errors associated with the active trawling phase w</w:t>
      </w:r>
      <w:del w:id="266" w:author="Mullowney, Darrell R" w:date="2020-05-12T10:54:00Z">
        <w:r w:rsidDel="0057283C">
          <w:delText>as</w:delText>
        </w:r>
      </w:del>
      <w:ins w:id="267" w:author="Mullowney, Darrell R" w:date="2020-05-12T10:54:00Z">
        <w:r w:rsidR="0057283C">
          <w:t>ere</w:t>
        </w:r>
      </w:ins>
      <w:r>
        <w:t xml:space="preserve"> included in the analysis. Observed c</w:t>
      </w:r>
      <w:r w:rsidRPr="00501C73">
        <w:t>ounts</w:t>
      </w:r>
      <w:r>
        <w:t xml:space="preserve"> </w:t>
      </w:r>
      <w:ins w:id="268" w:author="Mullowney, Darrell R" w:date="2020-05-12T10:55:00Z">
        <w:r w:rsidR="0057283C">
          <w:t xml:space="preserve">for a given species for </w:t>
        </w:r>
      </w:ins>
      <w:del w:id="269" w:author="Mullowney, Darrell R" w:date="2020-05-12T10:55:00Z">
        <w:r w:rsidDel="0057283C">
          <w:delText xml:space="preserve">at for </w:delText>
        </w:r>
      </w:del>
      <w:r>
        <w:t xml:space="preserve">each site and vessel </w:t>
      </w:r>
      <w:del w:id="270" w:author="Mullowney, Darrell R" w:date="2020-05-12T10:55:00Z">
        <w:r w:rsidDel="0057283C">
          <w:delText>for a given species</w:delText>
        </w:r>
        <w:r w:rsidRPr="00501C73" w:rsidDel="0057283C">
          <w:delText xml:space="preserve"> </w:delText>
        </w:r>
      </w:del>
      <w:r w:rsidRPr="00501C73">
        <w:t xml:space="preserve">were </w:t>
      </w:r>
      <w:r>
        <w:t>modelled as</w:t>
      </w:r>
      <w:r w:rsidRPr="00501C73">
        <w:t xml:space="preserve"> a Bayesian hierarchical model</w:t>
      </w:r>
      <w:r>
        <w:t>. Formally, the model is defined as follows:</w:t>
      </w:r>
    </w:p>
    <w:p w14:paraId="56B1C29F" w14:textId="77777777" w:rsidR="00231F74" w:rsidRDefault="00231F74" w:rsidP="00231F74">
      <w:pPr>
        <w:pStyle w:val="BodyText"/>
        <w:rPr>
          <w:rFonts w:eastAsiaTheme="minorEastAsia"/>
        </w:rPr>
      </w:pPr>
      <w:r>
        <w:t xml:space="preserve">For an observed count </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Pr="00E05D13">
        <w:t xml:space="preserve"> </w:t>
      </w:r>
      <w:r>
        <w:t xml:space="preserve">at station </w:t>
      </w:r>
      <m:oMath>
        <m:r>
          <w:rPr>
            <w:rFonts w:ascii="Cambria Math" w:hAnsi="Cambria Math"/>
          </w:rPr>
          <m:t>i</m:t>
        </m:r>
      </m:oMath>
      <w:r>
        <w:rPr>
          <w:rFonts w:eastAsiaTheme="minorEastAsia"/>
        </w:rPr>
        <w:t xml:space="preserve"> for vessel </w:t>
      </w:r>
      <m:oMath>
        <m:r>
          <w:rPr>
            <w:rFonts w:ascii="Cambria Math" w:eastAsiaTheme="minorEastAsia" w:hAnsi="Cambria Math"/>
          </w:rPr>
          <m:t>j</m:t>
        </m:r>
      </m:oMath>
      <w:r>
        <w:rPr>
          <w:rFonts w:eastAsiaTheme="minorEastAsia"/>
        </w:rPr>
        <w:t xml:space="preserve">, we assume that it was drawn from a negative binomial distribution parameterized by its mean </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eastAsiaTheme="minorEastAsia"/>
        </w:rPr>
        <w:t xml:space="preserve"> and dispersion parameter </w:t>
      </w:r>
      <w:proofErr w:type="gramStart"/>
      <m:oMath>
        <m:r>
          <w:rPr>
            <w:rFonts w:ascii="Cambria Math" w:hAnsi="Cambria Math"/>
          </w:rPr>
          <m:t>r</m:t>
        </m:r>
      </m:oMath>
      <w:r>
        <w:rPr>
          <w:rFonts w:eastAsiaTheme="minorEastAsia"/>
        </w:rPr>
        <w:t xml:space="preserve"> .</w:t>
      </w:r>
      <w:proofErr w:type="gramEnd"/>
    </w:p>
    <w:p w14:paraId="7C8441BF" w14:textId="77777777" w:rsidR="00231F74" w:rsidRDefault="00EB7926" w:rsidP="00231F74">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NB(</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r)</m:t>
          </m:r>
        </m:oMath>
      </m:oMathPara>
    </w:p>
    <w:p w14:paraId="78DB437B" w14:textId="77777777" w:rsidR="00231F74" w:rsidRDefault="00231F74" w:rsidP="00231F74">
      <w:pPr>
        <w:pStyle w:val="BodyText"/>
      </w:pPr>
      <w:r>
        <w:t>Where the mean</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eastAsiaTheme="minorEastAsia"/>
        </w:rPr>
        <w:t xml:space="preserve"> </w:t>
      </w:r>
      <w:r>
        <w:t>has a log-linear form defined as:</w:t>
      </w:r>
    </w:p>
    <w:p w14:paraId="0EB8B2B5" w14:textId="77777777" w:rsidR="00231F74" w:rsidRPr="0057446C" w:rsidRDefault="00EB7926" w:rsidP="00231F74">
      <w:pPr>
        <w:rPr>
          <w:rFonts w:eastAsiaTheme="minorEastAsia"/>
        </w:rPr>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μ</m:t>
                  </m:r>
                </m:e>
                <m:sub>
                  <m:r>
                    <w:rPr>
                      <w:rFonts w:ascii="Cambria Math" w:hAnsi="Cambria Math"/>
                    </w:rPr>
                    <m:t>ij</m:t>
                  </m:r>
                </m:sub>
              </m:sSub>
            </m:e>
          </m:func>
          <m:r>
            <w:rPr>
              <w:rFonts w:ascii="Cambria Math" w:hAnsi="Cambria Math"/>
            </w:rPr>
            <m:t xml:space="preserve">= α+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 δ×</m:t>
          </m:r>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(a)</m:t>
                  </m:r>
                </m:sup>
              </m:sSubSup>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(p)</m:t>
                  </m:r>
                </m:sup>
              </m:sSubSup>
            </m:e>
          </m:func>
        </m:oMath>
      </m:oMathPara>
    </w:p>
    <w:p w14:paraId="5EAC8851" w14:textId="3699496E" w:rsidR="00231F74" w:rsidRDefault="00231F74" w:rsidP="00231F74">
      <w:pPr>
        <w:pStyle w:val="BodyText"/>
        <w:rPr>
          <w:rFonts w:eastAsiaTheme="minorEastAsia"/>
        </w:rPr>
      </w:pPr>
      <w:proofErr w:type="gramStart"/>
      <w:r w:rsidRPr="00243096">
        <w:t>where</w:t>
      </w:r>
      <w:proofErr w:type="gramEnd"/>
      <w:r w:rsidRPr="00243096">
        <w:t xml:space="preserve"> </w:t>
      </w:r>
      <m:oMath>
        <m:r>
          <w:rPr>
            <w:rFonts w:ascii="Cambria Math" w:hAnsi="Cambria Math"/>
          </w:rPr>
          <m:t>α</m:t>
        </m:r>
      </m:oMath>
      <w:r w:rsidRPr="00243096">
        <w:t xml:space="preserve"> is a global intercept parameter,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243096">
        <w:t xml:space="preserve"> </w:t>
      </w:r>
      <w:ins w:id="271" w:author="Mullowney, Darrell R" w:date="2020-05-12T10:56:00Z">
        <w:r w:rsidR="0057283C">
          <w:t xml:space="preserve">is </w:t>
        </w:r>
      </w:ins>
      <w:r w:rsidRPr="00243096">
        <w:t xml:space="preserve">station-specific deviations from the global mean, </w:t>
      </w:r>
      <m:oMath>
        <m:sSub>
          <m:sSubPr>
            <m:ctrlPr>
              <w:rPr>
                <w:rFonts w:ascii="Cambria Math" w:hAnsi="Cambria Math"/>
                <w:i/>
              </w:rPr>
            </m:ctrlPr>
          </m:sSubPr>
          <m:e>
            <m:r>
              <w:rPr>
                <w:rFonts w:ascii="Cambria Math" w:hAnsi="Cambria Math"/>
              </w:rPr>
              <m:t>γ</m:t>
            </m:r>
          </m:e>
          <m:sub>
            <m:r>
              <w:rPr>
                <w:rFonts w:ascii="Cambria Math" w:hAnsi="Cambria Math"/>
              </w:rPr>
              <m:t>i</m:t>
            </m:r>
          </m:sub>
        </m:sSub>
      </m:oMath>
      <w:r w:rsidRPr="00243096">
        <w:t xml:space="preserve"> </w:t>
      </w:r>
      <w:ins w:id="272" w:author="Mullowney, Darrell R" w:date="2020-05-12T10:57:00Z">
        <w:r w:rsidR="0057283C">
          <w:t xml:space="preserve">represents </w:t>
        </w:r>
      </w:ins>
      <w:del w:id="273" w:author="Mullowney, Darrell R" w:date="2020-05-12T10:57:00Z">
        <w:r w:rsidRPr="00243096" w:rsidDel="0057283C">
          <w:delText xml:space="preserve">are the </w:delText>
        </w:r>
      </w:del>
      <w:r w:rsidRPr="00243096">
        <w:t xml:space="preserve">vessel-specific deviations for the comparative vessel and </w:t>
      </w:r>
      <m:oMath>
        <m:r>
          <w:rPr>
            <w:rFonts w:ascii="Cambria Math" w:hAnsi="Cambria Math"/>
          </w:rPr>
          <m:t>δ</m:t>
        </m:r>
      </m:oMath>
      <w:r w:rsidRPr="00243096">
        <w:t xml:space="preserve"> is the coefficient for tows with large boulders present, i.e. </w:t>
      </w:r>
      <m:oMath>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hAnsi="Cambria Math"/>
          </w:rPr>
          <m:t>=1</m:t>
        </m:r>
      </m:oMath>
      <w:r w:rsidRPr="00243096">
        <w:t xml:space="preserve"> </w:t>
      </w:r>
      <w:commentRangeStart w:id="274"/>
      <w:r w:rsidRPr="00243096">
        <w:t>and</w:t>
      </w:r>
      <w:commentRangeEnd w:id="274"/>
      <w:r w:rsidR="0057283C">
        <w:rPr>
          <w:rStyle w:val="CommentReference"/>
        </w:rPr>
        <w:commentReference w:id="274"/>
      </w:r>
      <w:r w:rsidRPr="00243096">
        <w:t xml:space="preserve">  </w:t>
      </w:r>
      <m:oMath>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hAnsi="Cambria Math"/>
          </w:rPr>
          <m:t>=0</m:t>
        </m:r>
      </m:oMath>
      <w:r w:rsidRPr="00243096">
        <w:t xml:space="preserve">, otherwise.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(a)</m:t>
            </m:r>
          </m:sup>
        </m:sSubSup>
      </m:oMath>
      <w:r>
        <w:rPr>
          <w:rFonts w:eastAsiaTheme="minorEastAsia"/>
        </w:rPr>
        <w:t xml:space="preserve"> </w:t>
      </w:r>
      <w:proofErr w:type="gramStart"/>
      <w:r>
        <w:rPr>
          <w:rFonts w:eastAsiaTheme="minorEastAsia"/>
        </w:rPr>
        <w:t>and</w:t>
      </w:r>
      <w:proofErr w:type="gramEnd"/>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(p)</m:t>
            </m:r>
          </m:sup>
        </m:sSubSup>
      </m:oMath>
      <w:r>
        <w:rPr>
          <w:rFonts w:eastAsiaTheme="minorEastAsia"/>
        </w:rPr>
        <w:t xml:space="preserve"> represent the swept areas for the active and passive phases, respectively. </w:t>
      </w:r>
      <w:r w:rsidRPr="00243096">
        <w:t xml:space="preserve">Priors were assigned as follows: </w:t>
      </w:r>
      <m:oMath>
        <m:r>
          <w:rPr>
            <w:rFonts w:ascii="Cambria Math" w:hAnsi="Cambria Math"/>
          </w:rPr>
          <m:t>α~</m:t>
        </m:r>
        <w:proofErr w:type="gramStart"/>
        <m:r>
          <w:rPr>
            <w:rFonts w:ascii="Cambria Math" w:hAnsi="Cambria Math"/>
          </w:rPr>
          <m:t>N(</m:t>
        </m:r>
        <w:proofErr w:type="gramEnd"/>
        <m:r>
          <w:rPr>
            <w:rFonts w:ascii="Cambria Math" w:hAnsi="Cambria Math"/>
          </w:rPr>
          <m:t xml:space="preserve">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oMath>
      <w:r w:rsidRPr="00243096">
        <w:t xml:space="preserve">,  </w:t>
      </w:r>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 N(0, </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m:rPr>
            <m:sty m:val="p"/>
          </m:rPr>
          <w:rPr>
            <w:rStyle w:val="CommentReference"/>
          </w:rPr>
          <w:commentReference w:id="275"/>
        </m:r>
        <m:r>
          <w:rPr>
            <w:rFonts w:ascii="Cambria Math" w:hAnsi="Cambria Math"/>
          </w:rPr>
          <m:t>)</m:t>
        </m:r>
      </m:oMath>
      <w:r w:rsidRPr="00243096">
        <w:t xml:space="preserve">, where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 Gam</m:t>
        </m:r>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eastAsiaTheme="minorEastAsia"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eastAsiaTheme="minorEastAsia" w:hAnsi="Cambria Math"/>
          </w:rPr>
          <m:t>)</m:t>
        </m:r>
      </m:oMath>
      <w:r w:rsidRPr="00243096">
        <w:t xml:space="preserve">, and </w:t>
      </w:r>
      <m:oMath>
        <m:r>
          <w:rPr>
            <w:rFonts w:ascii="Cambria Math" w:hAnsi="Cambria Math"/>
          </w:rPr>
          <m:t xml:space="preserve">δ ~ N(0,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oMath>
      <w:r>
        <w:rPr>
          <w:rFonts w:eastAsiaTheme="minorEastAsia"/>
        </w:rPr>
        <w:t xml:space="preserve">. For the vessel effects, a </w:t>
      </w:r>
      <w:proofErr w:type="gramStart"/>
      <w:r>
        <w:rPr>
          <w:rFonts w:eastAsiaTheme="minorEastAsia"/>
        </w:rPr>
        <w:t xml:space="preserve">prior  </w:t>
      </w:r>
      <m:oMath>
        <m:r>
          <w:rPr>
            <w:rFonts w:ascii="Cambria Math" w:eastAsiaTheme="minorEastAsia" w:hAnsi="Cambria Math"/>
          </w:rPr>
          <m:t>γ</m:t>
        </m:r>
        <w:proofErr w:type="gramEnd"/>
        <m:r>
          <w:rPr>
            <w:rFonts w:ascii="Cambria Math" w:eastAsiaTheme="minorEastAsia" w:hAnsi="Cambria Math"/>
          </w:rPr>
          <m:t>~ N</m:t>
        </m:r>
        <m:d>
          <m:dPr>
            <m:ctrlPr>
              <w:rPr>
                <w:rFonts w:ascii="Cambria Math" w:eastAsiaTheme="minorEastAsia" w:hAnsi="Cambria Math"/>
                <w:i/>
              </w:rPr>
            </m:ctrlPr>
          </m:dPr>
          <m:e>
            <m:r>
              <w:rPr>
                <w:rFonts w:ascii="Cambria Math" w:eastAsiaTheme="minorEastAsia" w:hAnsi="Cambria Math"/>
              </w:rPr>
              <m:t xml:space="preserve">0, </m:t>
            </m:r>
            <m:sSup>
              <m:sSupPr>
                <m:ctrlPr>
                  <w:rPr>
                    <w:rFonts w:ascii="Cambria Math" w:hAnsi="Cambria Math"/>
                    <w:i/>
                  </w:rPr>
                </m:ctrlPr>
              </m:sSupPr>
              <m:e>
                <m:r>
                  <w:rPr>
                    <w:rFonts w:ascii="Cambria Math" w:hAnsi="Cambria Math"/>
                  </w:rPr>
                  <m:t>10</m:t>
                </m:r>
              </m:e>
              <m:sup>
                <m:r>
                  <w:rPr>
                    <w:rFonts w:ascii="Cambria Math" w:hAnsi="Cambria Math"/>
                  </w:rPr>
                  <m:t>3</m:t>
                </m:r>
              </m:sup>
            </m:sSup>
          </m:e>
        </m:d>
      </m:oMath>
      <w:r>
        <w:rPr>
          <w:rFonts w:eastAsiaTheme="minorEastAsia"/>
        </w:rPr>
        <w:t xml:space="preserve"> was assumed. </w:t>
      </w:r>
    </w:p>
    <w:p w14:paraId="1BF67EF8" w14:textId="77777777" w:rsidR="00231F74" w:rsidRPr="005B3C49" w:rsidRDefault="00231F74" w:rsidP="00231F74">
      <w:pPr>
        <w:pStyle w:val="Heading1"/>
      </w:pPr>
      <w:bookmarkStart w:id="276" w:name="_Toc31285542"/>
      <w:r>
        <w:t>RESULTS</w:t>
      </w:r>
      <w:bookmarkEnd w:id="276"/>
    </w:p>
    <w:p w14:paraId="5A71A704" w14:textId="2F004846" w:rsidR="00231F74" w:rsidRDefault="00231F74" w:rsidP="00231F74">
      <w:pPr>
        <w:pStyle w:val="BodyText"/>
      </w:pPr>
      <w:r>
        <w:t>Table 1 shows a summary of available data generated f</w:t>
      </w:r>
      <w:del w:id="277" w:author="Mullowney, Darrell R" w:date="2020-05-12T11:03:00Z">
        <w:r w:rsidDel="0057283C">
          <w:delText>or</w:delText>
        </w:r>
      </w:del>
      <w:ins w:id="278" w:author="Mullowney, Darrell R" w:date="2020-05-12T11:03:00Z">
        <w:r w:rsidR="0057283C">
          <w:t>rom</w:t>
        </w:r>
      </w:ins>
      <w:r>
        <w:t xml:space="preserve"> the set of probes on each survey vessel. We note that </w:t>
      </w:r>
      <w:proofErr w:type="spellStart"/>
      <w:r>
        <w:t>eSonar</w:t>
      </w:r>
      <w:proofErr w:type="spellEnd"/>
      <w:r>
        <w:t xml:space="preserve"> data was not recorded for 13 out of the 40 tows on board the Jean Mathieu, while the Avalon’s </w:t>
      </w:r>
      <w:proofErr w:type="spellStart"/>
      <w:r>
        <w:t>eSonar</w:t>
      </w:r>
      <w:proofErr w:type="spellEnd"/>
      <w:r>
        <w:t xml:space="preserve"> system proved much more reliable. Though not presented, the footrope tilt mechanism was operational throughout the comparative experiment on both vessels, though its pressure or magnetic compass components sometimes malfunctioned. The flowmeter was only successfully deployed for 17 out of 80 tows. The low success rate is due to device malfunction, entanglements with the gear and a fear of damaging the expensive probe in locations with rugged bottoms. </w:t>
      </w:r>
    </w:p>
    <w:p w14:paraId="747614BC" w14:textId="71696E62" w:rsidR="00F43F4C" w:rsidRDefault="00231F74" w:rsidP="00231F74">
      <w:pPr>
        <w:pStyle w:val="BodyText"/>
        <w:rPr>
          <w:ins w:id="279" w:author="Mullowney, Darrell R" w:date="2020-05-12T11:09:00Z"/>
        </w:rPr>
      </w:pPr>
      <w:r>
        <w:t>Table 2 shows summary environmental and physical parameters as well as passive and active trawling phase statistics for each tow in the comparative study.</w:t>
      </w:r>
      <w:ins w:id="280" w:author="Mullowney, Darrell R" w:date="2020-05-12T11:09:00Z">
        <w:r w:rsidR="00F43F4C">
          <w:t xml:space="preserve"> The results presented in the remainder of this </w:t>
        </w:r>
      </w:ins>
      <w:ins w:id="281" w:author="Mullowney, Darrell R" w:date="2020-05-12T11:10:00Z">
        <w:r w:rsidR="00F43F4C">
          <w:t>section</w:t>
        </w:r>
      </w:ins>
      <w:ins w:id="282" w:author="Mullowney, Darrell R" w:date="2020-05-12T11:09:00Z">
        <w:r w:rsidR="00F43F4C">
          <w:t xml:space="preserve"> all pertain to Table 2.</w:t>
        </w:r>
      </w:ins>
      <w:ins w:id="283" w:author="Mullowney, Darrell R" w:date="2020-05-12T11:10:00Z">
        <w:r w:rsidR="00F43F4C">
          <w:t xml:space="preserve"> </w:t>
        </w:r>
      </w:ins>
      <w:ins w:id="284" w:author="Mullowney, Darrell R" w:date="2020-05-12T11:08:00Z">
        <w:r w:rsidR="00F43F4C">
          <w:t xml:space="preserve"> </w:t>
        </w:r>
      </w:ins>
    </w:p>
    <w:p w14:paraId="7365CB79" w14:textId="1832EB35" w:rsidR="00231F74" w:rsidRPr="00507A24" w:rsidRDefault="00231F74" w:rsidP="00231F74">
      <w:pPr>
        <w:pStyle w:val="BodyText"/>
      </w:pPr>
      <w:r>
        <w:t>Bottom temperatures on both vessels were very similar at a given station, with a maximum difference of 1.6</w:t>
      </w:r>
      <w:r>
        <w:rPr>
          <w:vertAlign w:val="superscript"/>
        </w:rPr>
        <w:t>o</w:t>
      </w:r>
      <w:r>
        <w:t xml:space="preserve">C observed for tow with identifier 294F. These </w:t>
      </w:r>
      <w:proofErr w:type="gramStart"/>
      <w:r>
        <w:t>tows,</w:t>
      </w:r>
      <w:proofErr w:type="gramEnd"/>
      <w:r>
        <w:t xml:space="preserve"> though at the same depth were on a sharp slope close to shore and seemed to straddle the limit of the thermocline. The minimum observed temperature was 1.0</w:t>
      </w:r>
      <w:r>
        <w:rPr>
          <w:vertAlign w:val="superscript"/>
        </w:rPr>
        <w:t>o</w:t>
      </w:r>
      <w:r>
        <w:t>C, while the maximum was 8.5</w:t>
      </w:r>
      <w:r>
        <w:rPr>
          <w:vertAlign w:val="superscript"/>
        </w:rPr>
        <w:t>o</w:t>
      </w:r>
      <w:r>
        <w:t>C, with an average of 2.9</w:t>
      </w:r>
      <w:r>
        <w:rPr>
          <w:vertAlign w:val="superscript"/>
        </w:rPr>
        <w:t>o</w:t>
      </w:r>
      <w:r>
        <w:t>C for both survey vessels.</w:t>
      </w:r>
    </w:p>
    <w:p w14:paraId="233BE6C8" w14:textId="77777777" w:rsidR="00231F74" w:rsidRDefault="00231F74" w:rsidP="00231F74">
      <w:pPr>
        <w:pStyle w:val="BodyText"/>
      </w:pPr>
      <w:r>
        <w:t xml:space="preserve">Water depths at the sampling locations ranged from 20 to 82 fathoms, at an average depth of 38 fathoms. These depths as well as the corresponding warp cable lengths were practically identical for both survey vessels. </w:t>
      </w:r>
    </w:p>
    <w:p w14:paraId="4C114A04" w14:textId="77777777" w:rsidR="00231F74" w:rsidRDefault="00231F74" w:rsidP="00231F74">
      <w:pPr>
        <w:pStyle w:val="BodyText"/>
      </w:pPr>
      <w:r>
        <w:lastRenderedPageBreak/>
        <w:t xml:space="preserve">Vessel speeds were an average 2.15 knots on both survey vessels, generally ranging from an average of 2.0 to 2.3 knots.  </w:t>
      </w:r>
    </w:p>
    <w:p w14:paraId="4E51609B" w14:textId="0DC51736" w:rsidR="00231F74" w:rsidRDefault="00231F74" w:rsidP="00231F74">
      <w:pPr>
        <w:pStyle w:val="BodyText"/>
      </w:pPr>
      <w:r>
        <w:t xml:space="preserve">The distance separating the tows between the two survey vessels at each station was about 0.6 </w:t>
      </w:r>
      <w:proofErr w:type="spellStart"/>
      <w:r>
        <w:t>kilomet</w:t>
      </w:r>
      <w:del w:id="285" w:author="Mullowney, Darrell R" w:date="2020-05-12T11:10:00Z">
        <w:r w:rsidDel="00F43F4C">
          <w:delText>e</w:delText>
        </w:r>
      </w:del>
      <w:r>
        <w:t>r</w:t>
      </w:r>
      <w:ins w:id="286" w:author="Mullowney, Darrell R" w:date="2020-05-12T11:10:00Z">
        <w:r w:rsidR="00F43F4C">
          <w:t>e</w:t>
        </w:r>
      </w:ins>
      <w:r>
        <w:t>s</w:t>
      </w:r>
      <w:proofErr w:type="spellEnd"/>
      <w:r>
        <w:t xml:space="preserve"> on average, ranging from a minimum of 0.2 km to a maximum of 1.5 </w:t>
      </w:r>
      <w:proofErr w:type="spellStart"/>
      <w:r>
        <w:t>kilomet</w:t>
      </w:r>
      <w:del w:id="287" w:author="Mullowney, Darrell R" w:date="2020-05-12T11:10:00Z">
        <w:r w:rsidDel="00F43F4C">
          <w:delText>e</w:delText>
        </w:r>
      </w:del>
      <w:r>
        <w:t>r</w:t>
      </w:r>
      <w:ins w:id="288" w:author="Mullowney, Darrell R" w:date="2020-05-12T11:10:00Z">
        <w:r w:rsidR="00F43F4C">
          <w:t>e</w:t>
        </w:r>
      </w:ins>
      <w:r>
        <w:t>s</w:t>
      </w:r>
      <w:proofErr w:type="spellEnd"/>
      <w:r>
        <w:t>, with both vessels having approximately the same bearing (Figure 6). The timing of the start of each tow differed by an average of 40 seconds, to a maximum of 7 minutes.</w:t>
      </w:r>
    </w:p>
    <w:p w14:paraId="22F3FC64" w14:textId="21ABE0D1" w:rsidR="00231F74" w:rsidRDefault="00231F74" w:rsidP="00231F74">
      <w:pPr>
        <w:pStyle w:val="BodyText"/>
      </w:pPr>
      <w:r>
        <w:t xml:space="preserve">Winch speeds varied by vessel and by captain. Average speeds of 0.94 m/s were typical on board the Avalon, except for Sept. 24, the day the </w:t>
      </w:r>
      <w:del w:id="289" w:author="Mullowney, Darrell R" w:date="2020-05-12T11:13:00Z">
        <w:r w:rsidDel="00F43F4C">
          <w:delText>c</w:delText>
        </w:r>
      </w:del>
      <w:ins w:id="290" w:author="Mullowney, Darrell R" w:date="2020-05-12T11:13:00Z">
        <w:r w:rsidR="00F43F4C">
          <w:t>C</w:t>
        </w:r>
      </w:ins>
      <w:r>
        <w:t>aptains switched vessel</w:t>
      </w:r>
      <w:ins w:id="291" w:author="Mullowney, Darrell R" w:date="2020-05-12T11:13:00Z">
        <w:r w:rsidR="00F43F4C">
          <w:t>s</w:t>
        </w:r>
      </w:ins>
      <w:r>
        <w:t xml:space="preserve">, which yielded an average of 1.47 m/s on board the Avalon. Winch speeds on board the Jean Mathieu were more consistent between </w:t>
      </w:r>
      <w:del w:id="292" w:author="Mullowney, Darrell R" w:date="2020-05-12T11:13:00Z">
        <w:r w:rsidDel="00F43F4C">
          <w:delText>c</w:delText>
        </w:r>
      </w:del>
      <w:ins w:id="293" w:author="Mullowney, Darrell R" w:date="2020-05-12T11:13:00Z">
        <w:r w:rsidR="00F43F4C">
          <w:t>C</w:t>
        </w:r>
      </w:ins>
      <w:r>
        <w:t>aptains, with an</w:t>
      </w:r>
      <w:r w:rsidR="000256BC">
        <w:t xml:space="preserve"> average speed of 1.17 m/s.</w:t>
      </w:r>
    </w:p>
    <w:p w14:paraId="05265941" w14:textId="4BC4317E" w:rsidR="00231F74" w:rsidRDefault="00231F74" w:rsidP="00231F74">
      <w:pPr>
        <w:pStyle w:val="BodyText"/>
      </w:pPr>
      <w:r>
        <w:t xml:space="preserve">Except for tow 299F on the Jean Mathieu, whose start time was revised downward by more than 90 seconds due to a malfunction of the </w:t>
      </w:r>
      <w:proofErr w:type="spellStart"/>
      <w:r>
        <w:t>eSonar</w:t>
      </w:r>
      <w:proofErr w:type="spellEnd"/>
      <w:r>
        <w:t>, tow duration</w:t>
      </w:r>
      <w:ins w:id="294" w:author="Mullowney, Darrell R" w:date="2020-05-12T11:13:00Z">
        <w:r w:rsidR="00F43F4C">
          <w:t>s</w:t>
        </w:r>
      </w:ins>
      <w:r>
        <w:t xml:space="preserve"> for the active trawling phase were</w:t>
      </w:r>
      <w:ins w:id="295" w:author="Mullowney, Darrell R" w:date="2020-05-12T11:13:00Z">
        <w:r w:rsidR="00F43F4C">
          <w:t xml:space="preserve"> consistently </w:t>
        </w:r>
      </w:ins>
      <w:del w:id="296" w:author="Mullowney, Darrell R" w:date="2020-05-12T11:14:00Z">
        <w:r w:rsidDel="00F43F4C">
          <w:delText xml:space="preserve"> fairly </w:delText>
        </w:r>
      </w:del>
      <w:r>
        <w:t xml:space="preserve">close to the 5-minute mark. Variations </w:t>
      </w:r>
      <w:proofErr w:type="spellStart"/>
      <w:r>
        <w:t>occur</w:t>
      </w:r>
      <w:ins w:id="297" w:author="Mullowney, Darrell R" w:date="2020-05-12T11:14:00Z">
        <w:r w:rsidR="00F43F4C">
          <w:t>ed</w:t>
        </w:r>
      </w:ins>
      <w:proofErr w:type="spellEnd"/>
      <w:r>
        <w:t xml:space="preserve"> because of post hoc revisions of start times using tilt probe data. Standard deviations were 20 and 32 seconds for the Avalon and Jean Mathieu, respectively.</w:t>
      </w:r>
    </w:p>
    <w:p w14:paraId="2B3ACCAF" w14:textId="2D69B448" w:rsidR="00231F74" w:rsidRDefault="00231F74" w:rsidP="00231F74">
      <w:pPr>
        <w:pStyle w:val="BodyText"/>
      </w:pPr>
      <w:r>
        <w:t xml:space="preserve">The average durations of the passive phases were around 50 seconds for both survey vessels. However, the length of this phase </w:t>
      </w:r>
      <w:del w:id="298" w:author="Mullowney, Darrell R" w:date="2020-05-12T11:14:00Z">
        <w:r w:rsidDel="00F43F4C">
          <w:delText xml:space="preserve">is </w:delText>
        </w:r>
      </w:del>
      <w:ins w:id="299" w:author="Mullowney, Darrell R" w:date="2020-05-12T11:14:00Z">
        <w:r w:rsidR="00F43F4C">
          <w:t xml:space="preserve">was </w:t>
        </w:r>
      </w:ins>
      <w:r>
        <w:t xml:space="preserve">by nature more variable, being dependent on both the water depth (i.e. longer warp cables) and winch speeds. The average difference between the </w:t>
      </w:r>
      <w:proofErr w:type="gramStart"/>
      <w:r>
        <w:t>length</w:t>
      </w:r>
      <w:proofErr w:type="gramEnd"/>
      <w:r>
        <w:t xml:space="preserve"> of the passive phase at the same sampling station was 32 seconds, with differences as large as 90 seconds in some cases. </w:t>
      </w:r>
    </w:p>
    <w:p w14:paraId="09CB26A6" w14:textId="6B4ACA12" w:rsidR="00231F74" w:rsidRPr="00E0667D" w:rsidRDefault="00231F74" w:rsidP="00231F74">
      <w:pPr>
        <w:pStyle w:val="BodyText"/>
      </w:pPr>
      <w:r>
        <w:t>Average active phase swept area estimates were comparable between vessels, with 2697</w:t>
      </w:r>
      <w:r w:rsidR="000256BC">
        <w:t xml:space="preserve"> </w:t>
      </w:r>
      <w:r>
        <w:t>m</w:t>
      </w:r>
      <w:r>
        <w:rPr>
          <w:vertAlign w:val="superscript"/>
        </w:rPr>
        <w:t>2</w:t>
      </w:r>
      <w:r>
        <w:t xml:space="preserve"> for the Avalon and 2781 m</w:t>
      </w:r>
      <w:r>
        <w:rPr>
          <w:vertAlign w:val="superscript"/>
        </w:rPr>
        <w:t>2</w:t>
      </w:r>
      <w:r>
        <w:t xml:space="preserve"> for the Jean Mathieu. Swept area averages var</w:t>
      </w:r>
      <w:del w:id="300" w:author="Mullowney, Darrell R" w:date="2020-05-12T11:15:00Z">
        <w:r w:rsidDel="00481338">
          <w:delText>y</w:delText>
        </w:r>
      </w:del>
      <w:ins w:id="301" w:author="Mullowney, Darrell R" w:date="2020-05-12T11:15:00Z">
        <w:r w:rsidR="00481338">
          <w:t>ied</w:t>
        </w:r>
      </w:ins>
      <w:r>
        <w:t xml:space="preserve"> according to the amount of debris which accumulate</w:t>
      </w:r>
      <w:del w:id="302" w:author="Mullowney, Darrell R" w:date="2020-05-12T11:15:00Z">
        <w:r w:rsidDel="00481338">
          <w:delText>s</w:delText>
        </w:r>
      </w:del>
      <w:ins w:id="303" w:author="Mullowney, Darrell R" w:date="2020-05-12T11:15:00Z">
        <w:r w:rsidR="00481338">
          <w:t>d</w:t>
        </w:r>
      </w:ins>
      <w:r>
        <w:t xml:space="preserve"> in the trawl and this le</w:t>
      </w:r>
      <w:del w:id="304" w:author="Mullowney, Darrell R" w:date="2020-05-12T11:15:00Z">
        <w:r w:rsidDel="00481338">
          <w:delText>ads</w:delText>
        </w:r>
      </w:del>
      <w:ins w:id="305" w:author="Mullowney, Darrell R" w:date="2020-05-12T11:15:00Z">
        <w:r w:rsidR="00481338">
          <w:t>d</w:t>
        </w:r>
      </w:ins>
      <w:r>
        <w:t xml:space="preserve"> to high variability between tows, </w:t>
      </w:r>
      <w:del w:id="306" w:author="Mullowney, Darrell R" w:date="2020-05-12T11:15:00Z">
        <w:r w:rsidDel="00481338">
          <w:delText xml:space="preserve">here </w:delText>
        </w:r>
      </w:del>
      <w:r>
        <w:t>with a standard deviation of ~580 m</w:t>
      </w:r>
      <w:r>
        <w:rPr>
          <w:vertAlign w:val="superscript"/>
        </w:rPr>
        <w:t>2</w:t>
      </w:r>
      <w:r>
        <w:t xml:space="preserve">. Excluding tow 299F, the average difference between active swept area was ~300 </w:t>
      </w:r>
      <w:r w:rsidRPr="005F284B">
        <w:t>m</w:t>
      </w:r>
      <w:r w:rsidRPr="005F284B">
        <w:rPr>
          <w:vertAlign w:val="superscript"/>
        </w:rPr>
        <w:t>2</w:t>
      </w:r>
      <w:r>
        <w:t>. As expected, tows with missing or noisy data on the Jean Mathieu ha</w:t>
      </w:r>
      <w:del w:id="307" w:author="Mullowney, Darrell R" w:date="2020-05-12T11:16:00Z">
        <w:r w:rsidDel="00481338">
          <w:delText>ve</w:delText>
        </w:r>
      </w:del>
      <w:ins w:id="308" w:author="Mullowney, Darrell R" w:date="2020-05-12T11:16:00Z">
        <w:r w:rsidR="00481338">
          <w:t>d</w:t>
        </w:r>
      </w:ins>
      <w:r>
        <w:t xml:space="preserve"> higher uncertainties associated them, as estimated by the hierarchical model used to estimate the swept areas. </w:t>
      </w:r>
    </w:p>
    <w:p w14:paraId="5196764F" w14:textId="77777777" w:rsidR="00231F74" w:rsidRPr="00EC5C40" w:rsidRDefault="00231F74" w:rsidP="00231F74">
      <w:pPr>
        <w:pStyle w:val="BodyText"/>
      </w:pPr>
      <w:r>
        <w:t>For the passive phase, average swept area estimates were comparable for both survey vessels at about 640</w:t>
      </w:r>
      <w:r w:rsidRPr="00EC5C40">
        <w:t xml:space="preserve"> </w:t>
      </w:r>
      <w:r w:rsidRPr="005F284B">
        <w:t>m</w:t>
      </w:r>
      <w:r w:rsidRPr="005F284B">
        <w:rPr>
          <w:vertAlign w:val="superscript"/>
        </w:rPr>
        <w:t>2</w:t>
      </w:r>
      <w:r>
        <w:t>, though the variability between estimates and differences between tows at a given sampling station were generally high, as expected given the variability in passive phase duration.</w:t>
      </w:r>
    </w:p>
    <w:p w14:paraId="1445A3E5" w14:textId="77777777" w:rsidR="00231F74" w:rsidRDefault="00DA03DA" w:rsidP="00231F74">
      <w:pPr>
        <w:pStyle w:val="Heading2"/>
      </w:pPr>
      <w:bookmarkStart w:id="309" w:name="_Toc31285543"/>
      <w:r>
        <w:rPr>
          <w:caps w:val="0"/>
        </w:rPr>
        <w:t>CATCH SUMMARIES:</w:t>
      </w:r>
      <w:bookmarkEnd w:id="309"/>
    </w:p>
    <w:p w14:paraId="4EAD50F2" w14:textId="77777777" w:rsidR="00231F74" w:rsidRPr="00AF6320" w:rsidRDefault="00231F74" w:rsidP="00231F74">
      <w:pPr>
        <w:pStyle w:val="BodyText"/>
      </w:pPr>
      <w:r w:rsidRPr="00AF6320">
        <w:t xml:space="preserve">Photos of </w:t>
      </w:r>
      <w:r>
        <w:t xml:space="preserve">individual catches </w:t>
      </w:r>
      <w:r w:rsidRPr="00AF6320">
        <w:t>for each compara</w:t>
      </w:r>
      <w:r>
        <w:t>tive tow are shown in Figure 7.</w:t>
      </w:r>
    </w:p>
    <w:p w14:paraId="6A073C10" w14:textId="77777777" w:rsidR="00231F74" w:rsidRDefault="00231F74" w:rsidP="00231F74">
      <w:pPr>
        <w:pStyle w:val="BodyText"/>
      </w:pPr>
      <w:r>
        <w:t xml:space="preserve">Frequency count tables for various groups of snow crab, as well as other species of relatively high abundance were compiled in Tables 3 and 4, separated by sampling station and survey vessel. </w:t>
      </w:r>
    </w:p>
    <w:p w14:paraId="32981E16" w14:textId="77777777" w:rsidR="00231F74" w:rsidRPr="00E30466" w:rsidRDefault="00231F74" w:rsidP="00231F74">
      <w:pPr>
        <w:pStyle w:val="BodyText"/>
      </w:pPr>
      <w:r>
        <w:t>Table 3 s</w:t>
      </w:r>
      <w:r w:rsidRPr="00E30466">
        <w:t xml:space="preserve">hows </w:t>
      </w:r>
      <w:r>
        <w:t>crab counts for commercial, mature and immature male snow crab, mature and immature female snow crab, as well as lesser (</w:t>
      </w:r>
      <w:proofErr w:type="spellStart"/>
      <w:r w:rsidRPr="00E30466">
        <w:rPr>
          <w:i/>
        </w:rPr>
        <w:t>Hyas</w:t>
      </w:r>
      <w:proofErr w:type="spellEnd"/>
      <w:r w:rsidRPr="00E30466">
        <w:rPr>
          <w:i/>
        </w:rPr>
        <w:t xml:space="preserve"> </w:t>
      </w:r>
      <w:proofErr w:type="spellStart"/>
      <w:r w:rsidRPr="00E30466">
        <w:rPr>
          <w:i/>
        </w:rPr>
        <w:t>coarctatus</w:t>
      </w:r>
      <w:proofErr w:type="spellEnd"/>
      <w:r>
        <w:t>) and greater (</w:t>
      </w:r>
      <w:proofErr w:type="spellStart"/>
      <w:r w:rsidRPr="00E30466">
        <w:rPr>
          <w:i/>
        </w:rPr>
        <w:t>Hyas</w:t>
      </w:r>
      <w:proofErr w:type="spellEnd"/>
      <w:r w:rsidRPr="00E30466">
        <w:rPr>
          <w:i/>
        </w:rPr>
        <w:t xml:space="preserve"> </w:t>
      </w:r>
      <w:proofErr w:type="spellStart"/>
      <w:r w:rsidRPr="00E30466">
        <w:rPr>
          <w:i/>
        </w:rPr>
        <w:t>araneus</w:t>
      </w:r>
      <w:proofErr w:type="spellEnd"/>
      <w:r>
        <w:t xml:space="preserve">) toad crab. </w:t>
      </w:r>
    </w:p>
    <w:p w14:paraId="10C6F787" w14:textId="77777777" w:rsidR="00231F74" w:rsidRPr="00B12252" w:rsidRDefault="00231F74" w:rsidP="00231F74">
      <w:pPr>
        <w:pStyle w:val="BodyText"/>
      </w:pPr>
      <w:r>
        <w:t>Table 4 s</w:t>
      </w:r>
      <w:r w:rsidRPr="00E30466">
        <w:t xml:space="preserve">hows </w:t>
      </w:r>
      <w:r>
        <w:t xml:space="preserve">species counts for four fairly abundant fish species: Atlantic </w:t>
      </w:r>
      <w:r w:rsidR="000256BC">
        <w:t>Cod, American P</w:t>
      </w:r>
      <w:r>
        <w:t xml:space="preserve">laice, </w:t>
      </w:r>
      <w:r w:rsidR="000256BC">
        <w:t>Y</w:t>
      </w:r>
      <w:r>
        <w:t xml:space="preserve">ellowtail </w:t>
      </w:r>
      <w:r w:rsidR="000256BC">
        <w:t>F</w:t>
      </w:r>
      <w:r>
        <w:t xml:space="preserve">lounder and </w:t>
      </w:r>
      <w:r w:rsidR="000256BC">
        <w:t>T</w:t>
      </w:r>
      <w:r>
        <w:t xml:space="preserve">horny </w:t>
      </w:r>
      <w:r w:rsidR="000256BC">
        <w:t>S</w:t>
      </w:r>
      <w:r>
        <w:t xml:space="preserve">kate, as well as six invertebrate groups: </w:t>
      </w:r>
      <w:r w:rsidR="000256BC">
        <w:t>s</w:t>
      </w:r>
      <w:r>
        <w:t xml:space="preserve">ea potatoes, whelks, mud stars, purple </w:t>
      </w:r>
      <w:proofErr w:type="spellStart"/>
      <w:r>
        <w:t>sunstars</w:t>
      </w:r>
      <w:proofErr w:type="spellEnd"/>
      <w:r>
        <w:t>, s</w:t>
      </w:r>
      <w:r w:rsidR="000256BC">
        <w:t xml:space="preserve">piny </w:t>
      </w:r>
      <w:proofErr w:type="spellStart"/>
      <w:r w:rsidR="000256BC">
        <w:t>sunstars</w:t>
      </w:r>
      <w:proofErr w:type="spellEnd"/>
      <w:r w:rsidR="000256BC">
        <w:t xml:space="preserve"> and sea urchins.</w:t>
      </w:r>
    </w:p>
    <w:p w14:paraId="3C12BF19" w14:textId="7116BEA9" w:rsidR="00231F74" w:rsidRDefault="00231F74" w:rsidP="00231F74">
      <w:pPr>
        <w:pStyle w:val="BodyText"/>
      </w:pPr>
      <w:r w:rsidRPr="00B12252">
        <w:t xml:space="preserve">Some species or groups </w:t>
      </w:r>
      <w:del w:id="310" w:author="Mullowney, Darrell R" w:date="2020-05-12T11:18:00Z">
        <w:r w:rsidDel="00481338">
          <w:delText xml:space="preserve">are </w:delText>
        </w:r>
      </w:del>
      <w:ins w:id="311" w:author="Mullowney, Darrell R" w:date="2020-05-12T11:18:00Z">
        <w:r w:rsidR="00481338">
          <w:t xml:space="preserve">were </w:t>
        </w:r>
      </w:ins>
      <w:r>
        <w:t xml:space="preserve">widely and more or less spatially aggregated among the comparative stations. Chief among these </w:t>
      </w:r>
      <w:del w:id="312" w:author="Mullowney, Darrell R" w:date="2020-05-12T11:18:00Z">
        <w:r w:rsidDel="00481338">
          <w:delText xml:space="preserve">are </w:delText>
        </w:r>
      </w:del>
      <w:ins w:id="313" w:author="Mullowney, Darrell R" w:date="2020-05-12T11:18:00Z">
        <w:r w:rsidR="00481338">
          <w:t xml:space="preserve">were </w:t>
        </w:r>
      </w:ins>
      <w:r>
        <w:t xml:space="preserve">male snow crab, American </w:t>
      </w:r>
      <w:r w:rsidR="000256BC">
        <w:t>P</w:t>
      </w:r>
      <w:r>
        <w:t xml:space="preserve">laice and to some </w:t>
      </w:r>
      <w:r>
        <w:lastRenderedPageBreak/>
        <w:t xml:space="preserve">extent sea urchins. Other categories </w:t>
      </w:r>
      <w:del w:id="314" w:author="Mullowney, Darrell R" w:date="2020-05-12T11:18:00Z">
        <w:r w:rsidDel="00481338">
          <w:delText>are</w:delText>
        </w:r>
      </w:del>
      <w:ins w:id="315" w:author="Mullowney, Darrell R" w:date="2020-05-12T11:18:00Z">
        <w:r w:rsidR="00481338">
          <w:t>were</w:t>
        </w:r>
      </w:ins>
      <w:r>
        <w:t xml:space="preserve"> abundant, but more spatially aggregated. Among these </w:t>
      </w:r>
      <w:del w:id="316" w:author="Mullowney, Darrell R" w:date="2020-05-12T11:18:00Z">
        <w:r w:rsidDel="00481338">
          <w:delText xml:space="preserve">are </w:delText>
        </w:r>
      </w:del>
      <w:ins w:id="317" w:author="Mullowney, Darrell R" w:date="2020-05-12T11:18:00Z">
        <w:r w:rsidR="00481338">
          <w:t xml:space="preserve">were </w:t>
        </w:r>
      </w:ins>
      <w:r>
        <w:t xml:space="preserve">female snow crab, cod, </w:t>
      </w:r>
      <w:r w:rsidR="000256BC">
        <w:t>Y</w:t>
      </w:r>
      <w:r>
        <w:t xml:space="preserve">ellowtail </w:t>
      </w:r>
      <w:r w:rsidR="000256BC">
        <w:t>F</w:t>
      </w:r>
      <w:r>
        <w:t>lounder, sea potatoes and mud stars.</w:t>
      </w:r>
    </w:p>
    <w:p w14:paraId="3639FFBE" w14:textId="6C6B6437" w:rsidR="00231F74" w:rsidRDefault="00231F74" w:rsidP="00231F74">
      <w:pPr>
        <w:pStyle w:val="BodyText"/>
      </w:pPr>
      <w:r>
        <w:t xml:space="preserve">Species other than snow crab </w:t>
      </w:r>
      <w:del w:id="318" w:author="Mullowney, Darrell R" w:date="2020-05-12T11:19:00Z">
        <w:r w:rsidDel="00481338">
          <w:delText xml:space="preserve">are </w:delText>
        </w:r>
      </w:del>
      <w:r>
        <w:t xml:space="preserve">included in these tables as catch differences at specific sites, in combination with auxiliary information (e.g. the presence of large rocks, vessel speed fluctuations, etc.) may yield some insight as to differences in catch mechanisms between the two </w:t>
      </w:r>
      <w:commentRangeStart w:id="319"/>
      <w:r>
        <w:t>trawls</w:t>
      </w:r>
      <w:commentRangeEnd w:id="319"/>
      <w:r w:rsidR="00481338">
        <w:rPr>
          <w:rStyle w:val="CommentReference"/>
        </w:rPr>
        <w:commentReference w:id="319"/>
      </w:r>
      <w:r>
        <w:t xml:space="preserve">. </w:t>
      </w:r>
    </w:p>
    <w:p w14:paraId="6A14F7CF" w14:textId="77777777" w:rsidR="00231F74" w:rsidRPr="00D95C83" w:rsidRDefault="00DA03DA" w:rsidP="00231F74">
      <w:pPr>
        <w:pStyle w:val="Heading2"/>
      </w:pPr>
      <w:bookmarkStart w:id="320" w:name="_Toc31285544"/>
      <w:r w:rsidRPr="00D95C83">
        <w:rPr>
          <w:caps w:val="0"/>
        </w:rPr>
        <w:t>FLOWMETER CURRENTS VERSUS ACTIVE AND PASSIVE SPEEDS:</w:t>
      </w:r>
      <w:bookmarkEnd w:id="320"/>
    </w:p>
    <w:p w14:paraId="4173AD98" w14:textId="7DA3219D" w:rsidR="00231F74" w:rsidRDefault="00231F74" w:rsidP="00231F74">
      <w:pPr>
        <w:pStyle w:val="BodyText"/>
      </w:pPr>
      <w:r>
        <w:t>Figure 8 shows the flowmeter rate observations during the active and passive trawling phases for 12 sampling stations. During the active trawling phase, flowmeter rates tend</w:t>
      </w:r>
      <w:ins w:id="321" w:author="Mullowney, Darrell R" w:date="2020-05-12T11:21:00Z">
        <w:r w:rsidR="00481338">
          <w:t>ed</w:t>
        </w:r>
      </w:ins>
      <w:r>
        <w:t xml:space="preserve"> to be constant </w:t>
      </w:r>
      <w:ins w:id="322" w:author="Mullowney, Darrell R" w:date="2020-05-12T11:22:00Z">
        <w:r w:rsidR="00481338">
          <w:t xml:space="preserve">with only slight variation </w:t>
        </w:r>
      </w:ins>
      <w:del w:id="323" w:author="Mullowney, Darrell R" w:date="2020-05-12T11:22:00Z">
        <w:r w:rsidDel="00481338">
          <w:delText xml:space="preserve">but show some variation </w:delText>
        </w:r>
      </w:del>
      <w:r>
        <w:t xml:space="preserve">around the reference 1 m/s mark, the nominal vessel speed (1 m/s is about 2 knots) during this period. Periodic current oscillations </w:t>
      </w:r>
      <w:del w:id="324" w:author="Mullowney, Darrell R" w:date="2020-05-12T11:22:00Z">
        <w:r w:rsidDel="00481338">
          <w:delText xml:space="preserve">are </w:delText>
        </w:r>
      </w:del>
      <w:ins w:id="325" w:author="Mullowney, Darrell R" w:date="2020-05-12T11:22:00Z">
        <w:r w:rsidR="00481338">
          <w:t xml:space="preserve">were </w:t>
        </w:r>
      </w:ins>
      <w:r>
        <w:t xml:space="preserve">visible in a few of the tows, notably for tow 330, which were probably due to poor vessel speed control or the influence of wave action, leading to back and forth movement of the vessel and sympathetic movements in the trawl </w:t>
      </w:r>
      <w:commentRangeStart w:id="326"/>
      <w:r>
        <w:t>itself</w:t>
      </w:r>
      <w:commentRangeEnd w:id="326"/>
      <w:r w:rsidR="00481338">
        <w:rPr>
          <w:rStyle w:val="CommentReference"/>
        </w:rPr>
        <w:commentReference w:id="326"/>
      </w:r>
      <w:r>
        <w:t xml:space="preserve">. The transition into the passive trawling phase were generally accompanied by an upswing in measured water currents. </w:t>
      </w:r>
    </w:p>
    <w:p w14:paraId="0DD7818E" w14:textId="6FEF608B" w:rsidR="00231F74" w:rsidRDefault="00231F74" w:rsidP="00231F74">
      <w:pPr>
        <w:pStyle w:val="BodyText"/>
      </w:pPr>
      <w:r>
        <w:t>Table 5 shows summary statistics comparing measured flowmeter current rates for the active and passive trawling versus those calculated from vessel and winch speeds. Flowmeter rates during active trawling, though somewhat lower on average at 1.84 knots, were comparable to average vessel speed of 2.17 knots. However, the flow rates were much more variable, at almost ten times the variability of vessel speeds. For the passive trawling phase, flowmeter rates generally increased by an average 0.64 knots from that of the active phase, with only two tows showing a decrease. These differences may be explained in part due to variability in water currents over the sea floor, with a slight tendency for the vessel</w:t>
      </w:r>
      <w:ins w:id="327" w:author="Mullowney, Darrell R" w:date="2020-05-12T11:26:00Z">
        <w:r w:rsidR="00F21A33">
          <w:t>(s)</w:t>
        </w:r>
      </w:ins>
      <w:r>
        <w:t xml:space="preserve"> to </w:t>
      </w:r>
      <w:commentRangeStart w:id="328"/>
      <w:r>
        <w:t>trawl</w:t>
      </w:r>
      <w:commentRangeEnd w:id="328"/>
      <w:r w:rsidR="00F21A33">
        <w:rPr>
          <w:rStyle w:val="CommentReference"/>
        </w:rPr>
        <w:commentReference w:id="328"/>
      </w:r>
      <w:r>
        <w:t xml:space="preserve"> with the benthic current. </w:t>
      </w:r>
      <w:ins w:id="329" w:author="Mullowney, Darrell R" w:date="2020-05-12T11:27:00Z">
        <w:r w:rsidR="00F21A33">
          <w:t xml:space="preserve">Further, </w:t>
        </w:r>
      </w:ins>
      <w:del w:id="330" w:author="Mullowney, Darrell R" w:date="2020-05-12T11:27:00Z">
        <w:r w:rsidDel="00F21A33">
          <w:delText xml:space="preserve">We must also keep in mind that </w:delText>
        </w:r>
      </w:del>
      <w:r>
        <w:t xml:space="preserve">the trawling environment or the placement of the flowmeter probe may have been less than optimal for many of these tows, which may have biased its observations in subtle ways. These flow rates </w:t>
      </w:r>
      <w:del w:id="331" w:author="Mullowney, Darrell R" w:date="2020-05-12T11:28:00Z">
        <w:r w:rsidDel="00F21A33">
          <w:delText xml:space="preserve">are here </w:delText>
        </w:r>
      </w:del>
      <w:ins w:id="332" w:author="Mullowney, Darrell R" w:date="2020-05-12T11:28:00Z">
        <w:r w:rsidR="00F21A33">
          <w:t xml:space="preserve">were </w:t>
        </w:r>
      </w:ins>
      <w:r>
        <w:t xml:space="preserve">intended as a guide to </w:t>
      </w:r>
      <w:ins w:id="333" w:author="Mullowney, Darrell R" w:date="2020-05-12T11:29:00Z">
        <w:r w:rsidR="00F21A33">
          <w:t xml:space="preserve">infer differences between </w:t>
        </w:r>
      </w:ins>
      <w:r>
        <w:t xml:space="preserve">the relative currents </w:t>
      </w:r>
      <w:ins w:id="334" w:author="Mullowney, Darrell R" w:date="2020-05-12T11:29:00Z">
        <w:r w:rsidR="00F21A33">
          <w:t xml:space="preserve">during </w:t>
        </w:r>
      </w:ins>
      <w:del w:id="335" w:author="Mullowney, Darrell R" w:date="2020-05-12T11:29:00Z">
        <w:r w:rsidDel="00F21A33">
          <w:delText xml:space="preserve">between </w:delText>
        </w:r>
      </w:del>
      <w:r>
        <w:t xml:space="preserve">the active and passive trawling phases, rather than precise and accurate measures. </w:t>
      </w:r>
      <w:del w:id="336" w:author="Mullowney, Darrell R" w:date="2020-05-12T11:30:00Z">
        <w:r w:rsidDel="00F21A33">
          <w:delText xml:space="preserve">This being </w:delText>
        </w:r>
      </w:del>
      <w:ins w:id="337" w:author="Mullowney, Darrell R" w:date="2020-05-12T11:30:00Z">
        <w:r w:rsidR="00F21A33">
          <w:t xml:space="preserve">That </w:t>
        </w:r>
      </w:ins>
      <w:r>
        <w:t xml:space="preserve">said, we note that the relative increase in flow rates between the trawling phases </w:t>
      </w:r>
      <w:del w:id="338" w:author="Mullowney, Darrell R" w:date="2020-05-12T11:30:00Z">
        <w:r w:rsidDel="00F21A33">
          <w:delText>i</w:delText>
        </w:r>
      </w:del>
      <w:ins w:id="339" w:author="Mullowney, Darrell R" w:date="2020-05-12T11:30:00Z">
        <w:r w:rsidR="00F21A33">
          <w:t>wa</w:t>
        </w:r>
      </w:ins>
      <w:r>
        <w:t xml:space="preserve">s on the order of 40% while the corresponding calculated increase using vessel and winch speeds </w:t>
      </w:r>
      <w:del w:id="340" w:author="Mullowney, Darrell R" w:date="2020-05-12T11:30:00Z">
        <w:r w:rsidDel="00F21A33">
          <w:delText>i</w:delText>
        </w:r>
      </w:del>
      <w:ins w:id="341" w:author="Mullowney, Darrell R" w:date="2020-05-12T11:30:00Z">
        <w:r w:rsidR="00F21A33">
          <w:t>wa</w:t>
        </w:r>
      </w:ins>
      <w:r>
        <w:t xml:space="preserve">s on the order of 80%. </w:t>
      </w:r>
    </w:p>
    <w:p w14:paraId="1F91D631" w14:textId="77777777" w:rsidR="00231F74" w:rsidRDefault="00DA03DA" w:rsidP="00231F74">
      <w:pPr>
        <w:pStyle w:val="Heading2"/>
      </w:pPr>
      <w:bookmarkStart w:id="342" w:name="_Toc31285545"/>
      <w:r>
        <w:rPr>
          <w:caps w:val="0"/>
        </w:rPr>
        <w:t>LENGTH-FREQUENCIES:</w:t>
      </w:r>
      <w:bookmarkEnd w:id="342"/>
    </w:p>
    <w:p w14:paraId="38D2D2B8" w14:textId="77777777" w:rsidR="00231F74" w:rsidRPr="00C80571" w:rsidRDefault="00231F74" w:rsidP="00231F74">
      <w:pPr>
        <w:pStyle w:val="BodyText"/>
      </w:pPr>
      <w:r w:rsidRPr="00C80571">
        <w:t>Average length-frequencies</w:t>
      </w:r>
      <w:r>
        <w:t xml:space="preserve"> </w:t>
      </w:r>
      <w:r w:rsidR="004E38C7" w:rsidRPr="00C80571">
        <w:t>for male and female snow crab, as well as the three most abundant fish species</w:t>
      </w:r>
      <w:r w:rsidR="004E38C7">
        <w:t xml:space="preserve">, were calculated </w:t>
      </w:r>
      <w:r>
        <w:t>over the 40 sampling stations</w:t>
      </w:r>
      <w:r w:rsidRPr="00C80571">
        <w:t>, standardized by the swept area for the active trawling phase only.</w:t>
      </w:r>
      <w:r>
        <w:t xml:space="preserve"> </w:t>
      </w:r>
    </w:p>
    <w:p w14:paraId="0AEAAA2C" w14:textId="77777777" w:rsidR="00231F74" w:rsidRDefault="00231F74" w:rsidP="00231F74">
      <w:pPr>
        <w:pStyle w:val="BodyText"/>
      </w:pPr>
      <w:r>
        <w:t>Male snow crab length frequencies (Figure 9) were very similar between the two survey vessels, with the Jean Mathieu having slightly higher densities for sub-legal crab and with small crab with CW &lt; 40 mm. Legal sized crab (&gt;= 95 CW) had similar densities between the two vessels. Female snow crab also had similar distributions between the two vessels, with the exception of the Jean Mathieu having slightly higher densities over all sizes and most notably in the larger instar X size cohort, i.e. ~ 60 mm CW.</w:t>
      </w:r>
    </w:p>
    <w:p w14:paraId="678F1ED7" w14:textId="77777777" w:rsidR="00231F74" w:rsidRDefault="00231F74" w:rsidP="00231F74">
      <w:pPr>
        <w:pStyle w:val="BodyText"/>
      </w:pPr>
      <w:r>
        <w:t xml:space="preserve">Among fish species, Figure 11 shows the length-frequencies for Atlantic </w:t>
      </w:r>
      <w:r w:rsidR="004E38C7">
        <w:t>C</w:t>
      </w:r>
      <w:r>
        <w:t>od (</w:t>
      </w:r>
      <w:proofErr w:type="spellStart"/>
      <w:r w:rsidRPr="00B034F2">
        <w:rPr>
          <w:i/>
        </w:rPr>
        <w:t>Gadus</w:t>
      </w:r>
      <w:proofErr w:type="spellEnd"/>
      <w:r w:rsidRPr="00B034F2">
        <w:rPr>
          <w:i/>
        </w:rPr>
        <w:t xml:space="preserve"> </w:t>
      </w:r>
      <w:proofErr w:type="spellStart"/>
      <w:r w:rsidRPr="00B034F2">
        <w:rPr>
          <w:i/>
        </w:rPr>
        <w:t>morhua</w:t>
      </w:r>
      <w:proofErr w:type="spellEnd"/>
      <w:r>
        <w:t xml:space="preserve">) for the two survey vessels. Most fish caught were between 10 and 21 cm in length. The Avalon had slightly higher catch densities than the Jean Mathieu. American </w:t>
      </w:r>
      <w:r w:rsidR="004E38C7">
        <w:t>P</w:t>
      </w:r>
      <w:r>
        <w:t xml:space="preserve">laice, the most commonly caught by-catch species in the survey, again showed a similar distribution between the two vessels, with the Avalon having slightly higher densities of smaller fish &lt; 15 cm and slightly lower densities of larger fish than the Jean Mathieu. Age cohorts seem to be visible at sizes of </w:t>
      </w:r>
      <w:r>
        <w:lastRenderedPageBreak/>
        <w:t>11 cm, 14 cm and 20 cm fish l</w:t>
      </w:r>
      <w:r w:rsidR="004E38C7">
        <w:t>engths. Length-frequencies for Yellowtail F</w:t>
      </w:r>
      <w:r>
        <w:t>lounder catches were similar in distribution and scale between the two survey vessels (Figure 13).</w:t>
      </w:r>
    </w:p>
    <w:p w14:paraId="789F1B88" w14:textId="77777777" w:rsidR="00231F74" w:rsidRPr="00B034F2" w:rsidRDefault="00DA03DA" w:rsidP="00231F74">
      <w:pPr>
        <w:pStyle w:val="Heading2"/>
      </w:pPr>
      <w:bookmarkStart w:id="343" w:name="_Toc31285546"/>
      <w:r w:rsidRPr="00B034F2">
        <w:rPr>
          <w:caps w:val="0"/>
        </w:rPr>
        <w:t>VESSEL EFFECT ESTIMATES:</w:t>
      </w:r>
      <w:bookmarkEnd w:id="343"/>
    </w:p>
    <w:p w14:paraId="0AF03329" w14:textId="77777777" w:rsidR="00231F74" w:rsidRDefault="00231F74" w:rsidP="00231F74">
      <w:pPr>
        <w:pStyle w:val="BodyText"/>
      </w:pPr>
      <w:r>
        <w:t xml:space="preserve">Given that length distributions were broadly similar between the two vessels, length was not considered as a predictor of differences in catchability between the two vessels. For the Bayesian catch analysis, we considered </w:t>
      </w:r>
      <w:r w:rsidR="004E38C7">
        <w:t>five</w:t>
      </w:r>
      <w:r>
        <w:t xml:space="preserve"> categories of snow crab: commercial crab (i.e. mature males with CW &gt;= 95mm), immature males, </w:t>
      </w:r>
      <w:r w:rsidR="004E38C7">
        <w:t xml:space="preserve">all </w:t>
      </w:r>
      <w:r>
        <w:t>mature males, immature females</w:t>
      </w:r>
      <w:r w:rsidR="004E38C7">
        <w:t>,</w:t>
      </w:r>
      <w:r>
        <w:t xml:space="preserve"> and mature females. Catches of lesser toad crab were also included for comparison. Among fish species, Atlantic </w:t>
      </w:r>
      <w:r w:rsidR="004E38C7">
        <w:t>C</w:t>
      </w:r>
      <w:r>
        <w:t xml:space="preserve">od, American </w:t>
      </w:r>
      <w:r w:rsidR="004E38C7">
        <w:t>P</w:t>
      </w:r>
      <w:r>
        <w:t xml:space="preserve">laice and </w:t>
      </w:r>
      <w:r w:rsidR="004E38C7">
        <w:t>Y</w:t>
      </w:r>
      <w:r>
        <w:t xml:space="preserve">ellowtail </w:t>
      </w:r>
      <w:r w:rsidR="004E38C7">
        <w:t>F</w:t>
      </w:r>
      <w:r>
        <w:t xml:space="preserve">lounder were also </w:t>
      </w:r>
      <w:proofErr w:type="spellStart"/>
      <w:r>
        <w:t>analysed</w:t>
      </w:r>
      <w:proofErr w:type="spellEnd"/>
      <w:r>
        <w:t xml:space="preserve"> for differences. Finally, six invertebrate species groups were considered: sea potatoes, whelks, </w:t>
      </w:r>
      <w:proofErr w:type="spellStart"/>
      <w:r>
        <w:t>mudstars</w:t>
      </w:r>
      <w:proofErr w:type="spellEnd"/>
      <w:r>
        <w:t xml:space="preserve">, purple </w:t>
      </w:r>
      <w:proofErr w:type="spellStart"/>
      <w:r>
        <w:t>sunstars</w:t>
      </w:r>
      <w:proofErr w:type="spellEnd"/>
      <w:r>
        <w:t xml:space="preserve">, spiny </w:t>
      </w:r>
      <w:proofErr w:type="spellStart"/>
      <w:r>
        <w:t>sunstars</w:t>
      </w:r>
      <w:proofErr w:type="spellEnd"/>
      <w:r>
        <w:t xml:space="preserve"> and sea urchins.</w:t>
      </w:r>
    </w:p>
    <w:p w14:paraId="3BE75E06" w14:textId="77777777" w:rsidR="00231F74" w:rsidRDefault="00231F74" w:rsidP="00231F74">
      <w:pPr>
        <w:pStyle w:val="BodyText"/>
      </w:pPr>
      <w:r>
        <w:t xml:space="preserve">Table 6 shows the summary statistics for the posterior distributions of the vessel effects for each of the species or groups mentioned above. Figure 14 shows a boxplot of these vessel effects. </w:t>
      </w:r>
    </w:p>
    <w:p w14:paraId="360ED383" w14:textId="791E4E7E" w:rsidR="00231F74" w:rsidRDefault="00231F74" w:rsidP="00231F74">
      <w:pPr>
        <w:pStyle w:val="BodyText"/>
      </w:pPr>
      <w:r>
        <w:t>For male snow crab, inferred vessel effects for commercial crab, immature</w:t>
      </w:r>
      <w:ins w:id="344" w:author="Mullowney, Darrell R" w:date="2020-05-12T11:44:00Z">
        <w:r w:rsidR="00701538">
          <w:t xml:space="preserve"> crab, and </w:t>
        </w:r>
      </w:ins>
      <w:del w:id="345" w:author="Mullowney, Darrell R" w:date="2020-05-12T11:44:00Z">
        <w:r w:rsidDel="00701538">
          <w:delText xml:space="preserve">s and </w:delText>
        </w:r>
      </w:del>
      <w:r>
        <w:t>mature</w:t>
      </w:r>
      <w:ins w:id="346" w:author="Mullowney, Darrell R" w:date="2020-05-12T11:44:00Z">
        <w:r w:rsidR="00701538">
          <w:t xml:space="preserve"> crab</w:t>
        </w:r>
      </w:ins>
      <w:r>
        <w:t xml:space="preserve"> d</w:t>
      </w:r>
      <w:del w:id="347" w:author="Mullowney, Darrell R" w:date="2020-05-12T11:48:00Z">
        <w:r w:rsidDel="00913EAD">
          <w:delText>o</w:delText>
        </w:r>
      </w:del>
      <w:ins w:id="348" w:author="Mullowney, Darrell R" w:date="2020-05-12T11:48:00Z">
        <w:r w:rsidR="00913EAD">
          <w:t>id</w:t>
        </w:r>
      </w:ins>
      <w:r>
        <w:t xml:space="preserve"> not show any significant deviations from zero</w:t>
      </w:r>
      <w:r w:rsidR="004E38C7">
        <w:t xml:space="preserve">. </w:t>
      </w:r>
      <w:ins w:id="349" w:author="Mullowney, Darrell R" w:date="2020-05-12T11:44:00Z">
        <w:r w:rsidR="00913EAD">
          <w:t xml:space="preserve">However, for females there were </w:t>
        </w:r>
      </w:ins>
      <w:del w:id="350" w:author="Mullowney, Darrell R" w:date="2020-05-12T11:45:00Z">
        <w:r w:rsidDel="00913EAD">
          <w:delText xml:space="preserve">The picture is different for female snow crab, with </w:delText>
        </w:r>
      </w:del>
      <w:r>
        <w:t>marginally significant deviations for immature</w:t>
      </w:r>
      <w:ins w:id="351" w:author="Mullowney, Darrell R" w:date="2020-05-12T11:45:00Z">
        <w:r w:rsidR="00913EAD">
          <w:t xml:space="preserve"> crab and </w:t>
        </w:r>
      </w:ins>
      <w:del w:id="352" w:author="Mullowney, Darrell R" w:date="2020-05-12T11:45:00Z">
        <w:r w:rsidDel="00913EAD">
          <w:delText xml:space="preserve">s and </w:delText>
        </w:r>
      </w:del>
      <w:r>
        <w:t>significant deviations for mature</w:t>
      </w:r>
      <w:del w:id="353" w:author="Mullowney, Darrell R" w:date="2020-05-12T11:45:00Z">
        <w:r w:rsidDel="00913EAD">
          <w:delText>s</w:delText>
        </w:r>
      </w:del>
      <w:ins w:id="354" w:author="Mullowney, Darrell R" w:date="2020-05-12T11:45:00Z">
        <w:r w:rsidR="00913EAD">
          <w:t xml:space="preserve"> crab</w:t>
        </w:r>
      </w:ins>
      <w:r>
        <w:t>, with log-scale means of about 0.45 for both categories, which corresponds to an average of 57% more females being caught on the Jean Mathieu.</w:t>
      </w:r>
    </w:p>
    <w:p w14:paraId="71D51F6E" w14:textId="77777777" w:rsidR="00231F74" w:rsidRDefault="00231F74" w:rsidP="00231F74">
      <w:pPr>
        <w:pStyle w:val="BodyText"/>
      </w:pPr>
      <w:r>
        <w:t xml:space="preserve">For the three fish species considered, Atlantic </w:t>
      </w:r>
      <w:r w:rsidR="004E38C7">
        <w:t>C</w:t>
      </w:r>
      <w:r>
        <w:t xml:space="preserve">od, American </w:t>
      </w:r>
      <w:proofErr w:type="spellStart"/>
      <w:r w:rsidR="004E38C7">
        <w:t>P</w:t>
      </w:r>
      <w:r>
        <w:t>aice</w:t>
      </w:r>
      <w:proofErr w:type="spellEnd"/>
      <w:r>
        <w:t xml:space="preserve"> and </w:t>
      </w:r>
      <w:r w:rsidR="004E38C7">
        <w:t>Y</w:t>
      </w:r>
      <w:r>
        <w:t xml:space="preserve">ellowtail </w:t>
      </w:r>
      <w:r w:rsidR="004E38C7">
        <w:t>F</w:t>
      </w:r>
      <w:r>
        <w:t xml:space="preserve">lounder, vessel effects show no significant deviation from zero. </w:t>
      </w:r>
    </w:p>
    <w:p w14:paraId="1823ACCF" w14:textId="02C5D1DF" w:rsidR="00231F74" w:rsidRDefault="00231F74" w:rsidP="00231F74">
      <w:pPr>
        <w:pStyle w:val="BodyText"/>
      </w:pPr>
      <w:r>
        <w:t xml:space="preserve">Among the invertebrate species considered, there were no significant vessel effects for sea potatoes, whelks, purple </w:t>
      </w:r>
      <w:proofErr w:type="spellStart"/>
      <w:r>
        <w:t>sunstars</w:t>
      </w:r>
      <w:proofErr w:type="spellEnd"/>
      <w:r>
        <w:t xml:space="preserve"> and spiny </w:t>
      </w:r>
      <w:proofErr w:type="spellStart"/>
      <w:r>
        <w:t>sunstars</w:t>
      </w:r>
      <w:proofErr w:type="spellEnd"/>
      <w:r>
        <w:t xml:space="preserve">. </w:t>
      </w:r>
      <w:proofErr w:type="spellStart"/>
      <w:r>
        <w:t>Mudstars</w:t>
      </w:r>
      <w:proofErr w:type="spellEnd"/>
      <w:ins w:id="355" w:author="Mullowney, Darrell R" w:date="2020-05-12T11:50:00Z">
        <w:r w:rsidR="00913EAD">
          <w:t xml:space="preserve"> and lesser toad crab</w:t>
        </w:r>
      </w:ins>
      <w:ins w:id="356" w:author="Mullowney, Darrell R" w:date="2020-05-12T11:51:00Z">
        <w:r w:rsidR="00913EAD">
          <w:t xml:space="preserve"> (????)</w:t>
        </w:r>
      </w:ins>
      <w:r>
        <w:t xml:space="preserve"> were caught significantly more on the Avalon while sea urchins were caught significantly more on the Jean Mathieu, </w:t>
      </w:r>
      <w:ins w:id="357" w:author="Mullowney, Darrell R" w:date="2020-05-12T11:50:00Z">
        <w:r w:rsidR="00913EAD">
          <w:t xml:space="preserve">with a large </w:t>
        </w:r>
      </w:ins>
      <w:del w:id="358" w:author="Mullowney, Darrell R" w:date="2020-05-12T11:51:00Z">
        <w:r w:rsidDel="00913EAD">
          <w:delText>at a</w:delText>
        </w:r>
      </w:del>
      <w:del w:id="359" w:author="Mullowney, Darrell R" w:date="2020-05-12T11:50:00Z">
        <w:r w:rsidDel="00913EAD">
          <w:delText xml:space="preserve">n </w:delText>
        </w:r>
      </w:del>
      <w:del w:id="360" w:author="Mullowney, Darrell R" w:date="2020-05-12T11:51:00Z">
        <w:r w:rsidDel="00913EAD">
          <w:delText>impressi</w:delText>
        </w:r>
        <w:r w:rsidR="004E38C7" w:rsidDel="00913EAD">
          <w:delText xml:space="preserve">ve </w:delText>
        </w:r>
      </w:del>
      <w:r w:rsidR="004E38C7">
        <w:t>average difference of +145%.</w:t>
      </w:r>
    </w:p>
    <w:p w14:paraId="2BA93FC4" w14:textId="77777777" w:rsidR="00231F74" w:rsidRDefault="00231F74" w:rsidP="00231F74">
      <w:pPr>
        <w:pStyle w:val="Heading1"/>
      </w:pPr>
      <w:bookmarkStart w:id="361" w:name="_Toc31285547"/>
      <w:r w:rsidRPr="008D3DBD">
        <w:t>DISCUSSION</w:t>
      </w:r>
      <w:bookmarkEnd w:id="361"/>
    </w:p>
    <w:p w14:paraId="17000F62" w14:textId="49822100" w:rsidR="00231F74" w:rsidRDefault="00231F74" w:rsidP="00231F74">
      <w:pPr>
        <w:pStyle w:val="BodyText"/>
      </w:pPr>
      <w:r w:rsidRPr="008D3DBD">
        <w:t xml:space="preserve">The 2019 comparative </w:t>
      </w:r>
      <w:r>
        <w:t>catch experiment</w:t>
      </w:r>
      <w:r w:rsidRPr="008D3DBD">
        <w:t xml:space="preserve"> was performed to verify whether catch levels were comparable between the previous survey vessel</w:t>
      </w:r>
      <w:r>
        <w:t>, the Jean Mathieu,</w:t>
      </w:r>
      <w:r w:rsidRPr="008D3DBD">
        <w:t xml:space="preserve"> and the new survey</w:t>
      </w:r>
      <w:r w:rsidR="004E38C7">
        <w:t xml:space="preserve"> vesse</w:t>
      </w:r>
      <w:ins w:id="362" w:author="Mullowney, Darrell R" w:date="2020-05-12T11:52:00Z">
        <w:r w:rsidR="00913EAD">
          <w:t>l</w:t>
        </w:r>
      </w:ins>
      <w:del w:id="363" w:author="Mullowney, Darrell R" w:date="2020-05-12T11:52:00Z">
        <w:r w:rsidR="004E38C7" w:rsidDel="00913EAD">
          <w:delText>;</w:delText>
        </w:r>
      </w:del>
      <w:r>
        <w:t>, the Avalon Voyager II</w:t>
      </w:r>
      <w:r w:rsidR="004E38C7">
        <w:t>.</w:t>
      </w:r>
    </w:p>
    <w:p w14:paraId="785AD985" w14:textId="77777777" w:rsidR="00231F74" w:rsidRDefault="00231F74" w:rsidP="00231F74">
      <w:pPr>
        <w:pStyle w:val="BodyText"/>
      </w:pPr>
      <w:r w:rsidRPr="004323F9">
        <w:t xml:space="preserve">The analysis of the catch data required development of a new model to estimate the swept area of the active trawling phase, to accommodate </w:t>
      </w:r>
      <w:r>
        <w:t>for</w:t>
      </w:r>
      <w:r w:rsidRPr="004323F9">
        <w:t xml:space="preserve"> noise and missing data</w:t>
      </w:r>
      <w:r>
        <w:t xml:space="preserve"> in the wing spread observations</w:t>
      </w:r>
      <w:r w:rsidRPr="004323F9">
        <w:t>.</w:t>
      </w:r>
      <w:r>
        <w:t xml:space="preserve"> </w:t>
      </w:r>
      <w:r w:rsidRPr="004323F9">
        <w:t xml:space="preserve">Additionally, </w:t>
      </w:r>
      <w:r>
        <w:t>another method based on physical considerations was used to estimate the</w:t>
      </w:r>
      <w:r w:rsidRPr="004323F9">
        <w:t xml:space="preserve"> swept area of the passive phase</w:t>
      </w:r>
      <w:r>
        <w:t>, which</w:t>
      </w:r>
      <w:r w:rsidRPr="004323F9">
        <w:t xml:space="preserve"> was also included in the standardization of trawl catches.</w:t>
      </w:r>
    </w:p>
    <w:p w14:paraId="5057C8FD" w14:textId="77777777" w:rsidR="00231F74" w:rsidRDefault="00231F74" w:rsidP="00231F74">
      <w:pPr>
        <w:pStyle w:val="BodyText"/>
      </w:pPr>
      <w:r>
        <w:t xml:space="preserve">Inferred differences in vessel effects differed among snow crab groups, with males showing no significant differences while females suggested a higher catchability </w:t>
      </w:r>
      <w:r w:rsidR="004E38C7">
        <w:t>by</w:t>
      </w:r>
      <w:r>
        <w:t xml:space="preserve"> the Jean Mathieu, even when including passive swept area as a predictor. Fish species showed no significant catch differences between the vessels, e</w:t>
      </w:r>
      <w:r w:rsidR="004E38C7">
        <w:t>ven for very abundant Atlantic C</w:t>
      </w:r>
      <w:r>
        <w:t xml:space="preserve">od and American </w:t>
      </w:r>
      <w:r w:rsidR="004E38C7">
        <w:t>P</w:t>
      </w:r>
      <w:r>
        <w:t xml:space="preserve">laice. Four out of six invertebrate species showed no differences between vessels, while the remaining two, </w:t>
      </w:r>
      <w:proofErr w:type="spellStart"/>
      <w:r>
        <w:t>mudstars</w:t>
      </w:r>
      <w:proofErr w:type="spellEnd"/>
      <w:r>
        <w:t xml:space="preserve"> and sea urchins, showed significant differences in their catch levels, but with opposing signs. The contrast between these two invertebrate species offers an interesting example, in that they tend to </w:t>
      </w:r>
      <w:proofErr w:type="spellStart"/>
      <w:r>
        <w:t>favour</w:t>
      </w:r>
      <w:proofErr w:type="spellEnd"/>
      <w:r>
        <w:t xml:space="preserve"> very different sediment types, which leads to an inverse relationship between the two species’ abundance. </w:t>
      </w:r>
      <w:proofErr w:type="gramStart"/>
      <w:r>
        <w:t>This suggest</w:t>
      </w:r>
      <w:proofErr w:type="gramEnd"/>
      <w:r>
        <w:t xml:space="preserve"> that different levels of bottom contact varies between the two vessels, with the Avalon po</w:t>
      </w:r>
      <w:r w:rsidR="004E38C7">
        <w:t>ssibly favoring muddy bottoms.</w:t>
      </w:r>
    </w:p>
    <w:p w14:paraId="52C66D8C" w14:textId="695613AD" w:rsidR="00231F74" w:rsidRDefault="00231F74" w:rsidP="00231F74">
      <w:pPr>
        <w:pStyle w:val="BodyText"/>
      </w:pPr>
      <w:r>
        <w:lastRenderedPageBreak/>
        <w:t>However, the apparent higher catchability of female</w:t>
      </w:r>
      <w:del w:id="364" w:author="Mullowney, Darrell R" w:date="2020-05-12T11:54:00Z">
        <w:r w:rsidDel="00913EAD">
          <w:delText>s</w:delText>
        </w:r>
      </w:del>
      <w:ins w:id="365" w:author="Mullowney, Darrell R" w:date="2020-05-12T11:54:00Z">
        <w:r w:rsidR="00913EAD">
          <w:t xml:space="preserve"> snow crab by </w:t>
        </w:r>
      </w:ins>
      <w:del w:id="366" w:author="Mullowney, Darrell R" w:date="2020-05-12T11:54:00Z">
        <w:r w:rsidDel="00913EAD">
          <w:delText xml:space="preserve"> on board </w:delText>
        </w:r>
      </w:del>
      <w:r>
        <w:t xml:space="preserve">the Jean Mathieu is at odds with results from the 2019 </w:t>
      </w:r>
      <w:proofErr w:type="spellStart"/>
      <w:r>
        <w:t>sGSL</w:t>
      </w:r>
      <w:proofErr w:type="spellEnd"/>
      <w:r>
        <w:t xml:space="preserve"> </w:t>
      </w:r>
      <w:ins w:id="367" w:author="Mullowney, Darrell R" w:date="2020-05-12T11:59:00Z">
        <w:r w:rsidR="008E0F27">
          <w:t xml:space="preserve">snow crab </w:t>
        </w:r>
      </w:ins>
      <w:r>
        <w:t>survey, which saw large systematic increases of snow crab catches across different sizes, sexes and regions. In particular, this led to a record</w:t>
      </w:r>
      <w:ins w:id="368" w:author="Mullowney, Darrell R" w:date="2020-05-12T11:54:00Z">
        <w:r w:rsidR="008E0F27">
          <w:t xml:space="preserve"> high</w:t>
        </w:r>
      </w:ins>
      <w:r>
        <w:t xml:space="preserve"> number of crab </w:t>
      </w:r>
      <w:ins w:id="369" w:author="Mullowney, Darrell R" w:date="2020-05-12T11:55:00Z">
        <w:r w:rsidR="008E0F27">
          <w:t xml:space="preserve">captured in the survey within </w:t>
        </w:r>
      </w:ins>
      <w:del w:id="370" w:author="Mullowney, Darrell R" w:date="2020-05-12T11:55:00Z">
        <w:r w:rsidR="004E38C7" w:rsidDel="008E0F27">
          <w:delText xml:space="preserve">catches </w:delText>
        </w:r>
        <w:r w:rsidDel="008E0F27">
          <w:delText xml:space="preserve">previously unseen in </w:delText>
        </w:r>
      </w:del>
      <w:r>
        <w:t xml:space="preserve">its </w:t>
      </w:r>
      <w:proofErr w:type="gramStart"/>
      <w:r>
        <w:t>30 year</w:t>
      </w:r>
      <w:proofErr w:type="gramEnd"/>
      <w:r>
        <w:t xml:space="preserve"> history. Th</w:t>
      </w:r>
      <w:ins w:id="371" w:author="Mullowney, Darrell R" w:date="2020-05-12T11:55:00Z">
        <w:r w:rsidR="008E0F27">
          <w:t xml:space="preserve">e survey results </w:t>
        </w:r>
      </w:ins>
      <w:del w:id="372" w:author="Mullowney, Darrell R" w:date="2020-05-12T11:55:00Z">
        <w:r w:rsidDel="008E0F27">
          <w:delText xml:space="preserve">is </w:delText>
        </w:r>
      </w:del>
      <w:r>
        <w:t>suggest</w:t>
      </w:r>
      <w:del w:id="373" w:author="Mullowney, Darrell R" w:date="2020-05-12T11:55:00Z">
        <w:r w:rsidDel="008E0F27">
          <w:delText>ed</w:delText>
        </w:r>
      </w:del>
      <w:r>
        <w:t xml:space="preserve"> a systematic bias </w:t>
      </w:r>
      <w:proofErr w:type="spellStart"/>
      <w:r>
        <w:t>favouring</w:t>
      </w:r>
      <w:proofErr w:type="spellEnd"/>
      <w:r>
        <w:t xml:space="preserve"> catch levels </w:t>
      </w:r>
      <w:r w:rsidR="004E38C7">
        <w:t xml:space="preserve">of </w:t>
      </w:r>
      <w:r>
        <w:t xml:space="preserve">the Avalon over those of the Jean Mathieu, despite the having same </w:t>
      </w:r>
      <w:del w:id="374" w:author="Mullowney, Darrell R" w:date="2020-05-12T11:56:00Z">
        <w:r w:rsidDel="008E0F27">
          <w:delText>c</w:delText>
        </w:r>
      </w:del>
      <w:ins w:id="375" w:author="Mullowney, Darrell R" w:date="2020-05-12T11:56:00Z">
        <w:r w:rsidR="008E0F27">
          <w:t>C</w:t>
        </w:r>
      </w:ins>
      <w:r>
        <w:t>aptain</w:t>
      </w:r>
      <w:ins w:id="376" w:author="Mullowney, Darrell R" w:date="2020-05-12T11:56:00Z">
        <w:r w:rsidR="008E0F27">
          <w:t xml:space="preserve"> (on both vessels)</w:t>
        </w:r>
      </w:ins>
      <w:r>
        <w:t xml:space="preserve"> during the past 7 </w:t>
      </w:r>
      <w:commentRangeStart w:id="377"/>
      <w:r>
        <w:t>years</w:t>
      </w:r>
      <w:commentRangeEnd w:id="377"/>
      <w:r w:rsidR="008E0F27">
        <w:rPr>
          <w:rStyle w:val="CommentReference"/>
        </w:rPr>
        <w:commentReference w:id="377"/>
      </w:r>
      <w:r>
        <w:t>.</w:t>
      </w:r>
    </w:p>
    <w:p w14:paraId="21657352" w14:textId="62656E48" w:rsidR="00231F74" w:rsidRDefault="00231F74" w:rsidP="00231F74">
      <w:pPr>
        <w:pStyle w:val="BodyText"/>
      </w:pPr>
      <w:r>
        <w:t xml:space="preserve">Investigations into possible differences in vessel, fishing and trawl configurations during the 2017, 2018 and 2019 surveys led to the conclusion that a passive trawling phase exists after active trawling has ceased. Moreover, it was shown that the duration </w:t>
      </w:r>
      <w:r w:rsidR="004E38C7">
        <w:t xml:space="preserve">of </w:t>
      </w:r>
      <w:r>
        <w:t>this passive trawling phase increased in 2019 due to a decrease in the operation speed of the trawl winch, which leads to an increase in the estimated swept area of this phase. However, in contrast to those of the 2018 and 2019 surveys, the duration of the passive phase</w:t>
      </w:r>
      <w:ins w:id="378" w:author="Mullowney, Darrell R" w:date="2020-05-12T12:00:00Z">
        <w:r w:rsidR="008E0F27">
          <w:t xml:space="preserve"> in this experiment</w:t>
        </w:r>
      </w:ins>
      <w:r>
        <w:t xml:space="preserve"> was</w:t>
      </w:r>
      <w:ins w:id="379" w:author="Mullowney, Darrell R" w:date="2020-05-12T12:00:00Z">
        <w:r w:rsidR="008E0F27">
          <w:t xml:space="preserve"> overall</w:t>
        </w:r>
      </w:ins>
      <w:r>
        <w:t xml:space="preserve"> similar on average between comparative survey vessels, though they did vary between </w:t>
      </w:r>
      <w:del w:id="380" w:author="Mullowney, Darrell R" w:date="2020-05-12T12:01:00Z">
        <w:r w:rsidDel="008E0F27">
          <w:delText>c</w:delText>
        </w:r>
      </w:del>
      <w:ins w:id="381" w:author="Mullowney, Darrell R" w:date="2020-05-12T12:01:00Z">
        <w:r w:rsidR="008E0F27">
          <w:t>C</w:t>
        </w:r>
      </w:ins>
      <w:r>
        <w:t>aptains and vessels. Similarly, passive phase swept areas also showed similar patterns</w:t>
      </w:r>
      <w:ins w:id="382" w:author="Mullowney, Darrell R" w:date="2020-05-12T12:01:00Z">
        <w:r w:rsidR="008E0F27">
          <w:t xml:space="preserve"> in this experiment</w:t>
        </w:r>
      </w:ins>
      <w:r>
        <w:t>.</w:t>
      </w:r>
    </w:p>
    <w:p w14:paraId="4C05D400" w14:textId="2B136FAC" w:rsidR="00231F74" w:rsidRDefault="00231F74" w:rsidP="00231F74">
      <w:pPr>
        <w:pStyle w:val="BodyText"/>
      </w:pPr>
      <w:r>
        <w:t>So how are we to interpret these results? Correcting for the seemingly lower relative catchability of mature female snow crab onboard the Avalon would scale abundance levels by more than 50%, which seems unreasonable given the context of r</w:t>
      </w:r>
      <w:r w:rsidR="004E38C7">
        <w:t>ecord-high abundance estimates</w:t>
      </w:r>
      <w:ins w:id="383" w:author="Mullowney, Darrell R" w:date="2020-05-12T12:01:00Z">
        <w:r w:rsidR="008E0F27">
          <w:t xml:space="preserve"> in the 2019 survey</w:t>
        </w:r>
      </w:ins>
      <w:r w:rsidR="004E38C7">
        <w:t>.</w:t>
      </w:r>
    </w:p>
    <w:p w14:paraId="16A2DB38" w14:textId="77777777" w:rsidR="00231F74" w:rsidRDefault="00231F74" w:rsidP="00231F74">
      <w:pPr>
        <w:pStyle w:val="BodyText"/>
      </w:pPr>
      <w:r>
        <w:t xml:space="preserve">Supposing there are systematic biases at work, what types of biases would we expect, given our survey and analytical methodology? </w:t>
      </w:r>
    </w:p>
    <w:p w14:paraId="00C0B74F" w14:textId="77777777" w:rsidR="00231F74" w:rsidRDefault="00231F74" w:rsidP="00247322">
      <w:pPr>
        <w:pStyle w:val="BodyTextBold"/>
      </w:pPr>
      <w:r w:rsidRPr="001179D8">
        <w:t>Swept area</w:t>
      </w:r>
      <w:r w:rsidR="00247322">
        <w:t xml:space="preserve"> biases</w:t>
      </w:r>
      <w:r>
        <w:t xml:space="preserve">: </w:t>
      </w:r>
    </w:p>
    <w:p w14:paraId="7C44FB81" w14:textId="77777777" w:rsidR="00231F74" w:rsidRDefault="00231F74" w:rsidP="00231F74">
      <w:pPr>
        <w:pStyle w:val="ListBullet"/>
      </w:pPr>
      <w:r>
        <w:t xml:space="preserve">For the </w:t>
      </w:r>
      <w:r w:rsidRPr="00A55586">
        <w:rPr>
          <w:b/>
        </w:rPr>
        <w:t>active phase</w:t>
      </w:r>
      <w:r>
        <w:t xml:space="preserve">, the swept area estimation method used is based on measured </w:t>
      </w:r>
      <w:proofErr w:type="gramStart"/>
      <w:r>
        <w:t>wing spread</w:t>
      </w:r>
      <w:proofErr w:type="gramEnd"/>
      <w:r>
        <w:t xml:space="preserve"> observations, which are smoothed and interpolated. The hierarchical model makes use of typical patterns of trawl wing spread dynamics, such as the mean, variation during trawling and spatial correlations between tows, to make inferences on tows with weak or missing data. Estimation errors are also included in the catch analysis model. Estimates of active phase swept areas are comparable between the comparative survey tows and those of the wider survey. Therefore, we do not expect that a regional estimation bias exists for comparative tows.</w:t>
      </w:r>
    </w:p>
    <w:p w14:paraId="3895BB8E" w14:textId="1958E6AB" w:rsidR="006D4089" w:rsidRDefault="00231F74" w:rsidP="006D4089">
      <w:pPr>
        <w:pStyle w:val="ListBullet"/>
        <w:rPr>
          <w:ins w:id="384" w:author="Mullowney, Darrell R" w:date="2020-05-12T12:15:00Z"/>
        </w:rPr>
      </w:pPr>
      <w:r>
        <w:t xml:space="preserve">For the </w:t>
      </w:r>
      <w:r w:rsidRPr="00A55586">
        <w:rPr>
          <w:b/>
        </w:rPr>
        <w:t>passive phase</w:t>
      </w:r>
      <w:r>
        <w:t>, swept areas are more uncertain as more inputs and assumptions are required for its calculation. The winch speed us</w:t>
      </w:r>
      <w:r w:rsidR="004E38C7">
        <w:t>ed is an average speed calculated</w:t>
      </w:r>
      <w:r>
        <w:t xml:space="preserve"> over the whole period of hauling. If any variation in the speed of operation occurred between the passive phase and the trawl ascent phase, then the </w:t>
      </w:r>
      <w:r w:rsidR="004E38C7">
        <w:t xml:space="preserve">estimated </w:t>
      </w:r>
      <w:r>
        <w:t xml:space="preserve">winch speed could be biased. Also, if warp cables sag under their own weight, then the true swept area would be smaller since the trawl would be closer to the vessel than we are assuming. We also note that trawling during this phase is an uncontrolled process and so the catchability of the trawl may be less than that of the active trawling phase. Moreover it remains unclear whether such biases vary as a function of bottom type, for </w:t>
      </w:r>
      <w:commentRangeStart w:id="385"/>
      <w:r>
        <w:t>example</w:t>
      </w:r>
      <w:commentRangeEnd w:id="385"/>
      <w:r w:rsidR="006D4089">
        <w:rPr>
          <w:rStyle w:val="CommentReference"/>
        </w:rPr>
        <w:commentReference w:id="385"/>
      </w:r>
      <w:r>
        <w:t xml:space="preserve">. </w:t>
      </w:r>
    </w:p>
    <w:p w14:paraId="7A6EC1C9" w14:textId="16215D17" w:rsidR="00FF670D" w:rsidRDefault="00FF670D">
      <w:pPr>
        <w:pStyle w:val="ListBullet"/>
        <w:numPr>
          <w:ilvl w:val="0"/>
          <w:numId w:val="0"/>
        </w:numPr>
      </w:pPr>
      <w:ins w:id="386" w:author="Mullowney, Darrell R" w:date="2020-05-12T12:15:00Z">
        <w:r>
          <w:t xml:space="preserve">Given inconsistencies between the results of this comparative trawling experiment and </w:t>
        </w:r>
      </w:ins>
      <w:ins w:id="387" w:author="Mullowney, Darrell R" w:date="2020-05-12T12:16:00Z">
        <w:r>
          <w:t xml:space="preserve">the 2019 survey results we undertook a series of further analyses of potential confounding factors or sources of error that may have affected one or the other outcomes used in the comparison. </w:t>
        </w:r>
      </w:ins>
      <w:ins w:id="388" w:author="Mullowney, Darrell R" w:date="2020-05-12T12:17:00Z">
        <w:r>
          <w:t>We introduce</w:t>
        </w:r>
      </w:ins>
      <w:ins w:id="389" w:author="Mullowney, Darrell R" w:date="2020-05-12T12:30:00Z">
        <w:r w:rsidR="00E51327">
          <w:t xml:space="preserve"> analyses on vessel speed and orientation as </w:t>
        </w:r>
      </w:ins>
      <w:ins w:id="390" w:author="Mullowney, Darrell R" w:date="2020-05-12T12:17:00Z">
        <w:r>
          <w:t xml:space="preserve">Appendix E. </w:t>
        </w:r>
      </w:ins>
    </w:p>
    <w:p w14:paraId="08EF85EE" w14:textId="76007445" w:rsidR="00231F74" w:rsidRDefault="00231F74" w:rsidP="00247322">
      <w:pPr>
        <w:pStyle w:val="BodyText"/>
      </w:pPr>
      <w:r w:rsidRPr="00231F74">
        <w:rPr>
          <w:b/>
        </w:rPr>
        <w:t>Target trawling speed</w:t>
      </w:r>
      <w:r>
        <w:t xml:space="preserve"> was identified as a</w:t>
      </w:r>
      <w:ins w:id="391" w:author="Mullowney, Darrell R" w:date="2020-05-12T12:30:00Z">
        <w:r w:rsidR="00E51327">
          <w:t xml:space="preserve"> potential</w:t>
        </w:r>
      </w:ins>
      <w:r>
        <w:t xml:space="preserve"> issue</w:t>
      </w:r>
      <w:ins w:id="392" w:author="Mullowney, Darrell R" w:date="2020-05-12T12:31:00Z">
        <w:r w:rsidR="00E51327">
          <w:t xml:space="preserve"> due to inconsistencies across vessels, with the </w:t>
        </w:r>
      </w:ins>
      <w:del w:id="393" w:author="Mullowney, Darrell R" w:date="2020-05-12T12:31:00Z">
        <w:r w:rsidDel="00E51327">
          <w:delText xml:space="preserve"> as the </w:delText>
        </w:r>
      </w:del>
      <w:r>
        <w:t xml:space="preserve">Avalon </w:t>
      </w:r>
      <w:ins w:id="394" w:author="Mullowney, Darrell R" w:date="2020-05-12T12:31:00Z">
        <w:r w:rsidR="00E51327">
          <w:t xml:space="preserve">being </w:t>
        </w:r>
      </w:ins>
      <w:del w:id="395" w:author="Mullowney, Darrell R" w:date="2020-05-12T12:31:00Z">
        <w:r w:rsidDel="00E51327">
          <w:delText xml:space="preserve">proved </w:delText>
        </w:r>
      </w:del>
      <w:r>
        <w:t xml:space="preserve">more difficult to control as it lacked a variable-pitch throttle control, which was present </w:t>
      </w:r>
      <w:del w:id="396" w:author="Mullowney, Darrell R" w:date="2020-05-12T12:05:00Z">
        <w:r w:rsidDel="006D4089">
          <w:delText>i</w:delText>
        </w:r>
      </w:del>
      <w:ins w:id="397" w:author="Mullowney, Darrell R" w:date="2020-05-12T12:05:00Z">
        <w:r w:rsidR="006D4089">
          <w:t>o</w:t>
        </w:r>
      </w:ins>
      <w:r>
        <w:t>n its predecessor. Fluctuations</w:t>
      </w:r>
      <w:ins w:id="398" w:author="Mullowney, Darrell R" w:date="2020-05-12T12:28:00Z">
        <w:r w:rsidR="00E51327">
          <w:t xml:space="preserve"> in speed were persistent</w:t>
        </w:r>
      </w:ins>
      <w:r>
        <w:t xml:space="preserve"> in the Avalon during the experiment (Figure 15), though at least two tows on the Jean Mathieu had </w:t>
      </w:r>
      <w:r>
        <w:lastRenderedPageBreak/>
        <w:t xml:space="preserve">large speed fluctuations as well, </w:t>
      </w:r>
      <w:ins w:id="399" w:author="Mullowney, Darrell R" w:date="2020-05-12T12:28:00Z">
        <w:r w:rsidR="00E51327">
          <w:t xml:space="preserve">which </w:t>
        </w:r>
      </w:ins>
      <w:r w:rsidR="004E38C7">
        <w:t xml:space="preserve">could be due </w:t>
      </w:r>
      <w:r>
        <w:t>in part to stron</w:t>
      </w:r>
      <w:r w:rsidR="004E38C7">
        <w:t xml:space="preserve">g weather </w:t>
      </w:r>
      <w:commentRangeStart w:id="400"/>
      <w:r w:rsidR="004E38C7">
        <w:t>conditions</w:t>
      </w:r>
      <w:commentRangeEnd w:id="400"/>
      <w:r w:rsidR="00E51327">
        <w:rPr>
          <w:rStyle w:val="CommentReference"/>
        </w:rPr>
        <w:commentReference w:id="400"/>
      </w:r>
      <w:r w:rsidR="004E38C7">
        <w:t>. To and fro</w:t>
      </w:r>
      <w:r>
        <w:t xml:space="preserve"> variations in speed lead to oscillations in the tension of warp cables and can result in sympathetic movements of the </w:t>
      </w:r>
      <w:proofErr w:type="spellStart"/>
      <w:r>
        <w:t>trawl.</w:t>
      </w:r>
      <w:del w:id="401" w:author="Mullowney, Darrell R" w:date="2020-05-12T12:25:00Z">
        <w:r w:rsidDel="00E51327">
          <w:delText xml:space="preserve"> </w:delText>
        </w:r>
      </w:del>
      <w:r>
        <w:t>Some</w:t>
      </w:r>
      <w:proofErr w:type="spellEnd"/>
      <w:r>
        <w:t xml:space="preserve"> aspects of these </w:t>
      </w:r>
      <w:r w:rsidRPr="00074E00">
        <w:t>oscillations</w:t>
      </w:r>
      <w:r>
        <w:t xml:space="preserve"> may be indirectly inferred from variations in headline height for each tow (Figure 17). More relevantly, they might also change the contact behavior of the footrope during trawling. Some insight in footrope contact might be gleaned by considering variation in tilt probe measurements during trawling (Figure 18), which show</w:t>
      </w:r>
      <w:ins w:id="402" w:author="Mullowney, Darrell R" w:date="2020-05-12T12:29:00Z">
        <w:r w:rsidR="00E51327">
          <w:t>ed</w:t>
        </w:r>
      </w:ins>
      <w:r>
        <w:t xml:space="preserve"> that some tows have greater variability than others, possibly as a result of these speed oscillations. </w:t>
      </w:r>
    </w:p>
    <w:p w14:paraId="67F19F59" w14:textId="77777777" w:rsidR="00231F74" w:rsidRPr="00247322" w:rsidRDefault="00231F74" w:rsidP="00247322">
      <w:pPr>
        <w:pStyle w:val="BodyText"/>
      </w:pPr>
      <w:r w:rsidRPr="00247322">
        <w:rPr>
          <w:b/>
        </w:rPr>
        <w:t>Vessel captains</w:t>
      </w:r>
      <w:r w:rsidRPr="00247322">
        <w:t xml:space="preserve"> showed subtle speed control differences during trawling, and more obvious differences in the operation speed of the winch, which led to large variations in the duration of the passive phase, notably on the Avalon on the day of September 24. This may have led to variations in catchability during the passive trawling phase.</w:t>
      </w:r>
    </w:p>
    <w:p w14:paraId="3B7B19C2" w14:textId="0BA6B931" w:rsidR="00231F74" w:rsidRDefault="005559B6" w:rsidP="00247322">
      <w:pPr>
        <w:pStyle w:val="BodyText"/>
        <w:rPr>
          <w:b/>
        </w:rPr>
      </w:pPr>
      <w:ins w:id="403" w:author="Mullowney, Darrell R" w:date="2020-05-12T12:48:00Z">
        <w:r>
          <w:t xml:space="preserve">Another </w:t>
        </w:r>
      </w:ins>
      <w:r w:rsidR="00231F74" w:rsidRPr="00247322">
        <w:t xml:space="preserve">possibility is the presence of </w:t>
      </w:r>
      <w:r w:rsidR="00231F74" w:rsidRPr="00247322">
        <w:rPr>
          <w:b/>
        </w:rPr>
        <w:t>asymmetry in the trawl configuration</w:t>
      </w:r>
      <w:r w:rsidR="00231F74" w:rsidRPr="00247322">
        <w:t xml:space="preserve">. These may arise out of differences in the lengths between warp cables or as the result of twists in the cable linking the trawl doors to the </w:t>
      </w:r>
      <w:proofErr w:type="gramStart"/>
      <w:r w:rsidR="00231F74" w:rsidRPr="00247322">
        <w:t>foot rope</w:t>
      </w:r>
      <w:proofErr w:type="gramEnd"/>
      <w:r w:rsidR="00231F74" w:rsidRPr="00247322">
        <w:t xml:space="preserve"> and head line. No direct or indirect data </w:t>
      </w:r>
      <w:r w:rsidR="004E38C7">
        <w:t>are</w:t>
      </w:r>
      <w:r w:rsidR="00231F74" w:rsidRPr="00247322">
        <w:t xml:space="preserve"> available to inform whether any asymmetry presently exists in the trawl configuration. </w:t>
      </w:r>
      <w:proofErr w:type="gramStart"/>
      <w:r w:rsidR="00231F74" w:rsidRPr="00247322">
        <w:t>Wing spread</w:t>
      </w:r>
      <w:proofErr w:type="gramEnd"/>
      <w:r w:rsidR="00231F74" w:rsidRPr="00247322">
        <w:t xml:space="preserve"> observations only measure the separation between the </w:t>
      </w:r>
      <w:proofErr w:type="spellStart"/>
      <w:r w:rsidR="00231F74" w:rsidRPr="00247322">
        <w:t>eSonar</w:t>
      </w:r>
      <w:proofErr w:type="spellEnd"/>
      <w:r w:rsidR="00231F74" w:rsidRPr="00247322">
        <w:t xml:space="preserve"> probes, not whether they are correctly aligned. The presence of asymmetry would lead to reductions in the effective area being trawled.</w:t>
      </w:r>
    </w:p>
    <w:p w14:paraId="7C980E0D" w14:textId="02E61C3F" w:rsidR="00231F74" w:rsidRDefault="00231F74" w:rsidP="00247322">
      <w:pPr>
        <w:pStyle w:val="BodyText"/>
      </w:pPr>
      <w:r>
        <w:t xml:space="preserve">Given the identified </w:t>
      </w:r>
      <w:ins w:id="404" w:author="Mullowney, Darrell R" w:date="2020-05-12T12:48:00Z">
        <w:r w:rsidR="005559B6">
          <w:t xml:space="preserve">potential </w:t>
        </w:r>
      </w:ins>
      <w:r>
        <w:t xml:space="preserve">biases, how are we to interpret the positive vessel effects results observed for female snow crab, </w:t>
      </w:r>
      <w:proofErr w:type="spellStart"/>
      <w:r>
        <w:t>mudstars</w:t>
      </w:r>
      <w:proofErr w:type="spellEnd"/>
      <w:r>
        <w:t xml:space="preserve"> and sea urchins? Though these groups show a higher degree of spatial clustering than male snow crab and American </w:t>
      </w:r>
      <w:r w:rsidR="004E38C7">
        <w:t>P</w:t>
      </w:r>
      <w:r>
        <w:t>laice, they are still found in significant proportions of the comparative survey tows</w:t>
      </w:r>
      <w:ins w:id="405" w:author="Mullowney, Darrell R" w:date="2020-05-12T12:51:00Z">
        <w:r w:rsidR="00353373">
          <w:t xml:space="preserve">. With respect to female snow crab, </w:t>
        </w:r>
      </w:ins>
      <w:ins w:id="406" w:author="Mullowney, Darrell R" w:date="2020-05-12T12:49:00Z">
        <w:r w:rsidR="00353373">
          <w:t>size frequency distributions show consistency in shape</w:t>
        </w:r>
      </w:ins>
      <w:ins w:id="407" w:author="Mullowney, Darrell R" w:date="2020-05-12T12:52:00Z">
        <w:r w:rsidR="00353373">
          <w:t xml:space="preserve"> between vessels</w:t>
        </w:r>
      </w:ins>
      <w:ins w:id="408" w:author="Mullowney, Darrell R" w:date="2020-05-12T12:49:00Z">
        <w:r w:rsidR="00353373">
          <w:t>, inferring the higher abundances observed on the Jean Mat</w:t>
        </w:r>
      </w:ins>
      <w:ins w:id="409" w:author="Mullowney, Darrell R" w:date="2020-05-12T12:50:00Z">
        <w:r w:rsidR="00353373">
          <w:t xml:space="preserve">hieu </w:t>
        </w:r>
      </w:ins>
      <w:ins w:id="410" w:author="Mullowney, Darrell R" w:date="2020-05-12T12:51:00Z">
        <w:r w:rsidR="00353373">
          <w:t xml:space="preserve">reflected </w:t>
        </w:r>
      </w:ins>
      <w:ins w:id="411" w:author="Mullowney, Darrell R" w:date="2020-05-12T12:50:00Z">
        <w:r w:rsidR="00353373">
          <w:t>higher catchability</w:t>
        </w:r>
      </w:ins>
      <w:ins w:id="412" w:author="Mullowney, Darrell R" w:date="2020-05-12T12:51:00Z">
        <w:r w:rsidR="00353373">
          <w:t xml:space="preserve"> and not selectivity differences</w:t>
        </w:r>
      </w:ins>
      <w:r>
        <w:t xml:space="preserve">. </w:t>
      </w:r>
    </w:p>
    <w:p w14:paraId="705FFC1C" w14:textId="5D79852A" w:rsidR="00231F74" w:rsidRDefault="00353373" w:rsidP="00247322">
      <w:pPr>
        <w:pStyle w:val="BodyText"/>
        <w:rPr>
          <w:ins w:id="413" w:author="Mullowney, Darrell R" w:date="2020-05-12T12:53:00Z"/>
        </w:rPr>
      </w:pPr>
      <w:ins w:id="414" w:author="Mullowney, Darrell R" w:date="2020-05-12T12:52:00Z">
        <w:r>
          <w:t xml:space="preserve">A primary concern in these </w:t>
        </w:r>
      </w:ins>
      <w:del w:id="415" w:author="Mullowney, Darrell R" w:date="2020-05-12T12:52:00Z">
        <w:r w:rsidR="00231F74" w:rsidDel="00353373">
          <w:delText xml:space="preserve">The main worry in these </w:delText>
        </w:r>
      </w:del>
      <w:r w:rsidR="00231F74">
        <w:t xml:space="preserve">unaccounted biases is whether they are correlated in time or space. Depending on the scale or particulars of this correlation, this might lead to subsets or sequences of </w:t>
      </w:r>
      <w:proofErr w:type="gramStart"/>
      <w:r w:rsidR="00231F74">
        <w:t>observations which</w:t>
      </w:r>
      <w:proofErr w:type="gramEnd"/>
      <w:r w:rsidR="00231F74">
        <w:t xml:space="preserve"> appear to be linked to vessel performance, when in fact this performance is non-stationary with respect to sampling. This would decrease the power of the catch analysis as it presently relies on an assumption of independence</w:t>
      </w:r>
      <w:r w:rsidR="004E38C7">
        <w:t xml:space="preserve"> of observations.</w:t>
      </w:r>
    </w:p>
    <w:p w14:paraId="19F67CD8" w14:textId="5C4519D0" w:rsidR="00353373" w:rsidRDefault="00353373" w:rsidP="00247322">
      <w:pPr>
        <w:pStyle w:val="BodyText"/>
        <w:rPr>
          <w:ins w:id="416" w:author="Mullowney, Darrell R" w:date="2020-05-12T12:53:00Z"/>
        </w:rPr>
      </w:pPr>
    </w:p>
    <w:p w14:paraId="61FC3839" w14:textId="2B7EFF48" w:rsidR="00353373" w:rsidRDefault="00353373" w:rsidP="00247322">
      <w:pPr>
        <w:pStyle w:val="BodyText"/>
        <w:rPr>
          <w:ins w:id="417" w:author="Mullowney, Darrell R" w:date="2020-05-12T12:53:00Z"/>
        </w:rPr>
      </w:pPr>
      <w:ins w:id="418" w:author="Mullowney, Darrell R" w:date="2020-05-12T12:53:00Z">
        <w:r>
          <w:t>Tobie:</w:t>
        </w:r>
      </w:ins>
    </w:p>
    <w:p w14:paraId="62EF3E4F" w14:textId="77777777" w:rsidR="00230B7F" w:rsidRDefault="00353373" w:rsidP="00247322">
      <w:pPr>
        <w:pStyle w:val="BodyText"/>
        <w:rPr>
          <w:ins w:id="419" w:author="Mullowney, Darrell R" w:date="2020-05-12T14:50:00Z"/>
        </w:rPr>
      </w:pPr>
      <w:proofErr w:type="gramStart"/>
      <w:ins w:id="420" w:author="Mullowney, Darrell R" w:date="2020-05-12T12:53:00Z">
        <w:r>
          <w:t xml:space="preserve">Obviously some </w:t>
        </w:r>
        <w:proofErr w:type="spellStart"/>
        <w:r>
          <w:t>tangly</w:t>
        </w:r>
        <w:proofErr w:type="spellEnd"/>
        <w:r>
          <w:t xml:space="preserve"> stuff that simply just can’t be explained.</w:t>
        </w:r>
        <w:proofErr w:type="gramEnd"/>
        <w:r>
          <w:t xml:space="preserve"> Ultimately, I suspect what may have happened was that operations during the comparative survey were simply more stringently controlled than during the regular survey.</w:t>
        </w:r>
      </w:ins>
      <w:ins w:id="421" w:author="Mullowney, Darrell R" w:date="2020-05-12T13:05:00Z">
        <w:r w:rsidR="00CD4BFC">
          <w:t xml:space="preserve"> </w:t>
        </w:r>
      </w:ins>
    </w:p>
    <w:p w14:paraId="2D57253E" w14:textId="38331B89" w:rsidR="00CD4BFC" w:rsidRDefault="00CD4BFC" w:rsidP="00247322">
      <w:pPr>
        <w:pStyle w:val="BodyText"/>
        <w:rPr>
          <w:ins w:id="422" w:author="Mullowney, Darrell R" w:date="2020-05-12T13:30:00Z"/>
        </w:rPr>
      </w:pPr>
      <w:ins w:id="423" w:author="Mullowney, Darrell R" w:date="2020-05-12T13:05:00Z">
        <w:r>
          <w:t>Despite your attempts to tease out biases to explain what may have happened</w:t>
        </w:r>
      </w:ins>
      <w:ins w:id="424" w:author="Mullowney, Darrell R" w:date="2020-05-12T14:50:00Z">
        <w:r w:rsidR="00230B7F">
          <w:t xml:space="preserve"> (particularly with respect to higher female q on the JM)</w:t>
        </w:r>
      </w:ins>
      <w:ins w:id="425" w:author="Mullowney, Darrell R" w:date="2020-05-12T13:05:00Z">
        <w:r>
          <w:t>, there is nothing jumping off the page here</w:t>
        </w:r>
      </w:ins>
      <w:ins w:id="426" w:author="Mullowney, Darrell R" w:date="2020-05-12T14:18:00Z">
        <w:r w:rsidR="00424264">
          <w:t xml:space="preserve">. </w:t>
        </w:r>
      </w:ins>
    </w:p>
    <w:p w14:paraId="6587438D" w14:textId="47357109" w:rsidR="008276DC" w:rsidRDefault="008276DC" w:rsidP="00247322">
      <w:pPr>
        <w:pStyle w:val="BodyText"/>
        <w:rPr>
          <w:ins w:id="427" w:author="Mullowney, Darrell R" w:date="2020-05-12T13:30:00Z"/>
        </w:rPr>
      </w:pPr>
    </w:p>
    <w:p w14:paraId="683E4D98" w14:textId="67264DFB" w:rsidR="008276DC" w:rsidRDefault="008276DC" w:rsidP="00247322">
      <w:pPr>
        <w:pStyle w:val="BodyText"/>
        <w:rPr>
          <w:ins w:id="428" w:author="Mullowney, Darrell R" w:date="2020-05-12T13:30:00Z"/>
        </w:rPr>
      </w:pPr>
      <w:ins w:id="429" w:author="Mullowney, Darrell R" w:date="2020-05-12T13:30:00Z">
        <w:r>
          <w:t xml:space="preserve">This plot is simply AV-JM for the individual tow data in Table 2. </w:t>
        </w:r>
      </w:ins>
    </w:p>
    <w:p w14:paraId="438A8261" w14:textId="1A4D154D" w:rsidR="008276DC" w:rsidRDefault="008276DC" w:rsidP="00247322">
      <w:pPr>
        <w:pStyle w:val="BodyText"/>
        <w:rPr>
          <w:ins w:id="430" w:author="Mullowney, Darrell R" w:date="2020-05-12T13:31:00Z"/>
        </w:rPr>
      </w:pPr>
      <w:ins w:id="431" w:author="Mullowney, Darrell R" w:date="2020-05-12T13:30:00Z">
        <w:r>
          <w:rPr>
            <w:noProof/>
          </w:rPr>
          <w:lastRenderedPageBreak/>
          <w:drawing>
            <wp:inline distT="0" distB="0" distL="0" distR="0" wp14:anchorId="1CB719FD" wp14:editId="476D133A">
              <wp:extent cx="4992504" cy="3724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00401" cy="3730166"/>
                      </a:xfrm>
                      <a:prstGeom prst="rect">
                        <a:avLst/>
                      </a:prstGeom>
                      <a:noFill/>
                    </pic:spPr>
                  </pic:pic>
                </a:graphicData>
              </a:graphic>
            </wp:inline>
          </w:drawing>
        </w:r>
      </w:ins>
    </w:p>
    <w:p w14:paraId="03B81654" w14:textId="663B5744" w:rsidR="00230B7F" w:rsidRDefault="008276DC" w:rsidP="00247322">
      <w:pPr>
        <w:pStyle w:val="BodyText"/>
        <w:rPr>
          <w:ins w:id="432" w:author="Mullowney, Darrell R" w:date="2020-05-12T14:52:00Z"/>
        </w:rPr>
      </w:pPr>
      <w:ins w:id="433" w:author="Mullowney, Darrell R" w:date="2020-05-12T13:31:00Z">
        <w:r>
          <w:t>There is not</w:t>
        </w:r>
      </w:ins>
      <w:ins w:id="434" w:author="Mullowney, Darrell R" w:date="2020-05-12T15:01:00Z">
        <w:r w:rsidR="0072350E">
          <w:t xml:space="preserve"> much</w:t>
        </w:r>
      </w:ins>
      <w:ins w:id="435" w:author="Mullowney, Darrell R" w:date="2020-05-12T13:31:00Z">
        <w:r>
          <w:t xml:space="preserve"> directional here (although it looks like the temperature probes weren’t calibrated across vessels</w:t>
        </w:r>
      </w:ins>
      <w:ins w:id="436" w:author="Mullowney, Darrell R" w:date="2020-05-12T14:25:00Z">
        <w:r w:rsidR="009D00C5">
          <w:t>!</w:t>
        </w:r>
      </w:ins>
      <w:ins w:id="437" w:author="Mullowney, Darrell R" w:date="2020-05-12T13:31:00Z">
        <w:r>
          <w:t>). There does seem to be a winch speed issue</w:t>
        </w:r>
      </w:ins>
      <w:ins w:id="438" w:author="Mullowney, Darrell R" w:date="2020-05-12T14:25:00Z">
        <w:r w:rsidR="009D00C5">
          <w:t xml:space="preserve"> as you pointed out</w:t>
        </w:r>
      </w:ins>
      <w:ins w:id="439" w:author="Mullowney, Darrell R" w:date="2020-05-12T13:31:00Z">
        <w:r>
          <w:t>, with the Avalon slower than the JM, but it doesn</w:t>
        </w:r>
      </w:ins>
      <w:ins w:id="440" w:author="Mullowney, Darrell R" w:date="2020-05-12T13:32:00Z">
        <w:r>
          <w:t xml:space="preserve">’t resonate into directional bias in swept area </w:t>
        </w:r>
        <w:r w:rsidR="00DE735D">
          <w:t>in the passive phase</w:t>
        </w:r>
        <w:r w:rsidR="00230B7F">
          <w:t xml:space="preserve"> as occurred in the broader 2019 survey.</w:t>
        </w:r>
      </w:ins>
    </w:p>
    <w:p w14:paraId="77601B2C" w14:textId="0BF2F6FC" w:rsidR="00DE735D" w:rsidRDefault="00DE735D" w:rsidP="00247322">
      <w:pPr>
        <w:pStyle w:val="BodyText"/>
        <w:rPr>
          <w:ins w:id="441" w:author="Mullowney, Darrell R" w:date="2020-05-12T13:33:00Z"/>
        </w:rPr>
      </w:pPr>
      <w:ins w:id="442" w:author="Mullowney, Darrell R" w:date="2020-05-12T13:40:00Z">
        <w:r>
          <w:t>I also think that your</w:t>
        </w:r>
      </w:ins>
      <w:ins w:id="443" w:author="Mullowney, Darrell R" w:date="2020-05-12T14:52:00Z">
        <w:r w:rsidR="00230B7F">
          <w:t xml:space="preserve"> species/group specific</w:t>
        </w:r>
      </w:ins>
      <w:ins w:id="444" w:author="Mullowney, Darrell R" w:date="2020-05-12T13:40:00Z">
        <w:r>
          <w:t xml:space="preserve"> vessel effect estimates </w:t>
        </w:r>
      </w:ins>
      <w:ins w:id="445" w:author="Mullowney, Darrell R" w:date="2020-05-12T14:19:00Z">
        <w:r w:rsidR="00424264">
          <w:t xml:space="preserve">could </w:t>
        </w:r>
      </w:ins>
      <w:ins w:id="446" w:author="Mullowney, Darrell R" w:date="2020-05-12T13:40:00Z">
        <w:r>
          <w:t>just be</w:t>
        </w:r>
      </w:ins>
      <w:ins w:id="447" w:author="Mullowney, Darrell R" w:date="2020-05-12T14:30:00Z">
        <w:r w:rsidR="009D00C5">
          <w:t xml:space="preserve"> refle</w:t>
        </w:r>
      </w:ins>
      <w:ins w:id="448" w:author="Mullowney, Darrell R" w:date="2020-05-12T14:31:00Z">
        <w:r w:rsidR="009D00C5">
          <w:t>c</w:t>
        </w:r>
      </w:ins>
      <w:ins w:id="449" w:author="Mullowney, Darrell R" w:date="2020-05-12T14:30:00Z">
        <w:r w:rsidR="009D00C5">
          <w:t>ting survey</w:t>
        </w:r>
      </w:ins>
      <w:ins w:id="450" w:author="Mullowney, Darrell R" w:date="2020-05-12T14:31:00Z">
        <w:r w:rsidR="009D00C5">
          <w:t xml:space="preserve"> catches</w:t>
        </w:r>
      </w:ins>
      <w:ins w:id="451" w:author="Mullowney, Darrell R" w:date="2020-05-12T13:40:00Z">
        <w:r>
          <w:t xml:space="preserve"> </w:t>
        </w:r>
      </w:ins>
      <w:ins w:id="452" w:author="Mullowney, Darrell R" w:date="2020-05-12T14:53:00Z">
        <w:r w:rsidR="00230B7F">
          <w:t xml:space="preserve">simply </w:t>
        </w:r>
      </w:ins>
      <w:ins w:id="453" w:author="Mullowney, Darrell R" w:date="2020-05-12T13:40:00Z">
        <w:r>
          <w:t xml:space="preserve">varying naturally </w:t>
        </w:r>
        <w:proofErr w:type="spellStart"/>
        <w:r>
          <w:t>moreso</w:t>
        </w:r>
        <w:proofErr w:type="spellEnd"/>
        <w:r>
          <w:t xml:space="preserve"> than is being stated. With respect to this, the overall small number of comparative tows (40) may not have been </w:t>
        </w:r>
      </w:ins>
      <w:ins w:id="454" w:author="Mullowney, Darrell R" w:date="2020-05-12T14:40:00Z">
        <w:r w:rsidR="00632676">
          <w:t xml:space="preserve">sufficient </w:t>
        </w:r>
      </w:ins>
      <w:ins w:id="455" w:author="Mullowney, Darrell R" w:date="2020-05-12T13:40:00Z">
        <w:r>
          <w:t xml:space="preserve">to enable any true directional effects between vessels to emerge. </w:t>
        </w:r>
      </w:ins>
      <w:ins w:id="456" w:author="Mullowney, Darrell R" w:date="2020-05-12T13:41:00Z">
        <w:r>
          <w:t xml:space="preserve">A </w:t>
        </w:r>
      </w:ins>
      <w:ins w:id="457" w:author="Mullowney, Darrell R" w:date="2020-05-12T13:42:00Z">
        <w:r>
          <w:t>recommendation</w:t>
        </w:r>
      </w:ins>
      <w:ins w:id="458" w:author="Mullowney, Darrell R" w:date="2020-05-12T13:41:00Z">
        <w:r>
          <w:t xml:space="preserve"> </w:t>
        </w:r>
      </w:ins>
      <w:ins w:id="459" w:author="Mullowney, Darrell R" w:date="2020-05-12T13:42:00Z">
        <w:r>
          <w:t xml:space="preserve">for the next time the vessels change might be to do something like 100 tows and in different portions of the Gulf. </w:t>
        </w:r>
      </w:ins>
    </w:p>
    <w:p w14:paraId="1B791877" w14:textId="05945445" w:rsidR="00632676" w:rsidRDefault="009D00C5" w:rsidP="00247322">
      <w:pPr>
        <w:pStyle w:val="BodyText"/>
        <w:rPr>
          <w:ins w:id="460" w:author="Mullowney, Darrell R" w:date="2020-05-25T08:36:00Z"/>
        </w:rPr>
      </w:pPr>
      <w:ins w:id="461" w:author="Mullowney, Darrell R" w:date="2020-05-12T14:31:00Z">
        <w:r>
          <w:t xml:space="preserve">Some </w:t>
        </w:r>
      </w:ins>
      <w:ins w:id="462" w:author="Mullowney, Darrell R" w:date="2020-05-12T14:32:00Z">
        <w:r>
          <w:t>discussion</w:t>
        </w:r>
      </w:ins>
      <w:ins w:id="463" w:author="Mullowney, Darrell R" w:date="2020-05-12T14:31:00Z">
        <w:r>
          <w:t xml:space="preserve"> </w:t>
        </w:r>
      </w:ins>
      <w:ins w:id="464" w:author="Mullowney, Darrell R" w:date="2020-05-12T14:32:00Z">
        <w:r>
          <w:t xml:space="preserve">about </w:t>
        </w:r>
        <w:proofErr w:type="spellStart"/>
        <w:r>
          <w:t>hyas</w:t>
        </w:r>
        <w:proofErr w:type="spellEnd"/>
        <w:r>
          <w:t xml:space="preserve"> crab and American plaice</w:t>
        </w:r>
      </w:ins>
      <w:ins w:id="465" w:author="Mullowney, Darrell R" w:date="2020-05-12T14:33:00Z">
        <w:r w:rsidR="00632676">
          <w:t xml:space="preserve"> might be in order and some lowered emphasis on the female snow crab</w:t>
        </w:r>
      </w:ins>
      <w:ins w:id="466" w:author="Mullowney, Darrell R" w:date="2020-05-12T14:40:00Z">
        <w:r w:rsidR="00632676">
          <w:t xml:space="preserve"> outcome</w:t>
        </w:r>
      </w:ins>
      <w:ins w:id="467" w:author="Mullowney, Darrell R" w:date="2020-05-12T14:33:00Z">
        <w:r w:rsidR="00632676">
          <w:t>.</w:t>
        </w:r>
      </w:ins>
      <w:ins w:id="468" w:author="Mullowney, Darrell R" w:date="2020-05-12T14:34:00Z">
        <w:r w:rsidR="00632676">
          <w:t xml:space="preserve"> The fact that female snow </w:t>
        </w:r>
        <w:proofErr w:type="gramStart"/>
        <w:r w:rsidR="00632676">
          <w:t>crab were</w:t>
        </w:r>
        <w:proofErr w:type="gramEnd"/>
        <w:r w:rsidR="00632676">
          <w:t xml:space="preserve"> </w:t>
        </w:r>
        <w:proofErr w:type="spellStart"/>
        <w:r w:rsidR="00632676">
          <w:t>favoured</w:t>
        </w:r>
        <w:proofErr w:type="spellEnd"/>
        <w:r w:rsidR="00632676">
          <w:t xml:space="preserve"> toward the JM while </w:t>
        </w:r>
      </w:ins>
      <w:proofErr w:type="spellStart"/>
      <w:ins w:id="469" w:author="Mullowney, Darrell R" w:date="2020-05-12T14:35:00Z">
        <w:r w:rsidR="00632676">
          <w:t>hyas</w:t>
        </w:r>
        <w:proofErr w:type="spellEnd"/>
        <w:r w:rsidR="00632676">
          <w:t xml:space="preserve"> </w:t>
        </w:r>
      </w:ins>
      <w:ins w:id="470" w:author="Mullowney, Darrell R" w:date="2020-05-12T14:34:00Z">
        <w:r w:rsidR="00632676">
          <w:t xml:space="preserve">were </w:t>
        </w:r>
        <w:proofErr w:type="spellStart"/>
        <w:r w:rsidR="00632676">
          <w:t>favoured</w:t>
        </w:r>
        <w:proofErr w:type="spellEnd"/>
        <w:r w:rsidR="00632676">
          <w:t xml:space="preserve"> toward the </w:t>
        </w:r>
      </w:ins>
      <w:ins w:id="471" w:author="Mullowney, Darrell R" w:date="2020-05-12T14:35:00Z">
        <w:r w:rsidR="00632676">
          <w:t>Avalon</w:t>
        </w:r>
      </w:ins>
      <w:ins w:id="472" w:author="Mullowney, Darrell R" w:date="2020-05-12T14:36:00Z">
        <w:r w:rsidR="00632676">
          <w:t xml:space="preserve"> may be meaningful. Both groups are of similar size and often found in similar habitats (e.g. shallower than male snow crab quite often).</w:t>
        </w:r>
      </w:ins>
      <w:ins w:id="473" w:author="Mullowney, Darrell R" w:date="2020-05-12T14:37:00Z">
        <w:r w:rsidR="00632676">
          <w:t xml:space="preserve"> The opposite </w:t>
        </w:r>
      </w:ins>
      <w:ins w:id="474" w:author="Mullowney, Darrell R" w:date="2020-05-12T14:41:00Z">
        <w:r w:rsidR="00632676">
          <w:t xml:space="preserve">q </w:t>
        </w:r>
      </w:ins>
      <w:ins w:id="475" w:author="Mullowney, Darrell R" w:date="2020-05-12T14:37:00Z">
        <w:r w:rsidR="00632676">
          <w:t>result in them may speak to natural variability. Moreover, I always like American Plaice as a focal species for trawl q</w:t>
        </w:r>
      </w:ins>
      <w:ins w:id="476" w:author="Mullowney, Darrell R" w:date="2020-05-12T14:41:00Z">
        <w:r w:rsidR="00632676">
          <w:t xml:space="preserve"> analyses</w:t>
        </w:r>
      </w:ins>
      <w:ins w:id="477" w:author="Mullowney, Darrell R" w:date="2020-05-12T14:37:00Z">
        <w:r w:rsidR="00632676">
          <w:t xml:space="preserve"> for two reasons: 1) they’re everywhere, and 2) they’re stuck right to the bottom.</w:t>
        </w:r>
      </w:ins>
      <w:ins w:id="478" w:author="Mullowney, Darrell R" w:date="2020-05-12T14:38:00Z">
        <w:r w:rsidR="00632676">
          <w:t xml:space="preserve"> That there was no difference in vessel q in </w:t>
        </w:r>
      </w:ins>
      <w:ins w:id="479" w:author="Mullowney, Darrell R" w:date="2020-05-12T14:41:00Z">
        <w:r w:rsidR="00632676">
          <w:t xml:space="preserve">plaice </w:t>
        </w:r>
      </w:ins>
      <w:ins w:id="480" w:author="Mullowney, Darrell R" w:date="2020-05-12T14:38:00Z">
        <w:r w:rsidR="00632676">
          <w:t>is also probably quite meaningful.</w:t>
        </w:r>
      </w:ins>
    </w:p>
    <w:p w14:paraId="2671973C" w14:textId="0E85CC5F" w:rsidR="0057104E" w:rsidRDefault="0057104E" w:rsidP="00247322">
      <w:pPr>
        <w:pStyle w:val="BodyText"/>
        <w:rPr>
          <w:ins w:id="481" w:author="Mullowney, Darrell R" w:date="2020-05-25T08:36:00Z"/>
        </w:rPr>
      </w:pPr>
    </w:p>
    <w:p w14:paraId="313B972E" w14:textId="658F8CF7" w:rsidR="0057104E" w:rsidRDefault="0057104E" w:rsidP="00247322">
      <w:pPr>
        <w:pStyle w:val="BodyText"/>
        <w:rPr>
          <w:ins w:id="482" w:author="Mullowney, Darrell R" w:date="2020-05-12T14:38:00Z"/>
        </w:rPr>
      </w:pPr>
      <w:ins w:id="483" w:author="Mullowney, Darrell R" w:date="2020-05-25T08:36:00Z">
        <w:r>
          <w:t>Above all else, the clean up the document a bit:</w:t>
        </w:r>
      </w:ins>
    </w:p>
    <w:p w14:paraId="5E8AA027" w14:textId="2C770727" w:rsidR="00DE735D" w:rsidRDefault="00DE735D" w:rsidP="00247322">
      <w:pPr>
        <w:pStyle w:val="BodyText"/>
        <w:rPr>
          <w:ins w:id="484" w:author="Mullowney, Darrell R" w:date="2020-05-12T13:33:00Z"/>
        </w:rPr>
      </w:pPr>
      <w:ins w:id="485" w:author="Mullowney, Darrell R" w:date="2020-05-12T13:36:00Z">
        <w:r>
          <w:t xml:space="preserve">My </w:t>
        </w:r>
      </w:ins>
      <w:ins w:id="486" w:author="Mullowney, Darrell R" w:date="2020-05-12T14:19:00Z">
        <w:r w:rsidR="00424264">
          <w:t xml:space="preserve">major </w:t>
        </w:r>
      </w:ins>
      <w:ins w:id="487" w:author="Mullowney, Darrell R" w:date="2020-05-12T13:36:00Z">
        <w:r>
          <w:t xml:space="preserve">suggestion is to re-work your </w:t>
        </w:r>
      </w:ins>
      <w:ins w:id="488" w:author="Mullowney, Darrell R" w:date="2020-05-12T14:42:00Z">
        <w:r w:rsidR="00632676">
          <w:t xml:space="preserve">document a bit </w:t>
        </w:r>
      </w:ins>
      <w:ins w:id="489" w:author="Mullowney, Darrell R" w:date="2020-05-12T14:19:00Z">
        <w:r w:rsidR="00424264">
          <w:t>to focus on the strengt</w:t>
        </w:r>
      </w:ins>
      <w:ins w:id="490" w:author="Mullowney, Darrell R" w:date="2020-05-12T14:20:00Z">
        <w:r w:rsidR="00424264">
          <w:t>h</w:t>
        </w:r>
      </w:ins>
      <w:ins w:id="491" w:author="Mullowney, Darrell R" w:date="2020-05-12T14:19:00Z">
        <w:r w:rsidR="00424264">
          <w:t>s</w:t>
        </w:r>
      </w:ins>
      <w:ins w:id="492" w:author="Mullowney, Darrell R" w:date="2020-05-12T13:43:00Z">
        <w:r w:rsidR="00BE1E89">
          <w:t xml:space="preserve">, particularly </w:t>
        </w:r>
      </w:ins>
      <w:ins w:id="493" w:author="Mullowney, Darrell R" w:date="2020-05-12T14:20:00Z">
        <w:r w:rsidR="00424264">
          <w:t xml:space="preserve">in </w:t>
        </w:r>
      </w:ins>
      <w:ins w:id="494" w:author="Mullowney, Darrell R" w:date="2020-05-12T13:43:00Z">
        <w:r w:rsidR="00BE1E89">
          <w:t>the discussion</w:t>
        </w:r>
      </w:ins>
      <w:ins w:id="495" w:author="Mullowney, Darrell R" w:date="2020-05-12T14:20:00Z">
        <w:r w:rsidR="00424264">
          <w:t xml:space="preserve"> rather than overly focus on finding </w:t>
        </w:r>
      </w:ins>
      <w:ins w:id="496" w:author="Mullowney, Darrell R" w:date="2020-05-12T13:43:00Z">
        <w:r w:rsidR="00BE1E89">
          <w:t>directional biases that may simply not be there</w:t>
        </w:r>
      </w:ins>
      <w:ins w:id="497" w:author="Mullowney, Darrell R" w:date="2020-05-12T13:36:00Z">
        <w:r>
          <w:t>. I suggest you think about conclusions</w:t>
        </w:r>
      </w:ins>
      <w:ins w:id="498" w:author="Mullowney, Darrell R" w:date="2020-05-12T14:42:00Z">
        <w:r w:rsidR="00632676">
          <w:t xml:space="preserve"> and flow</w:t>
        </w:r>
      </w:ins>
      <w:ins w:id="499" w:author="Mullowney, Darrell R" w:date="2020-05-12T13:36:00Z">
        <w:r>
          <w:t xml:space="preserve"> along the lines of: </w:t>
        </w:r>
      </w:ins>
    </w:p>
    <w:p w14:paraId="1D455295" w14:textId="4624DB1B" w:rsidR="00CD4BFC" w:rsidRDefault="00353373" w:rsidP="00DE735D">
      <w:pPr>
        <w:pStyle w:val="BodyText"/>
        <w:numPr>
          <w:ilvl w:val="0"/>
          <w:numId w:val="9"/>
        </w:numPr>
        <w:rPr>
          <w:ins w:id="500" w:author="Mullowney, Darrell R" w:date="2020-05-12T12:59:00Z"/>
        </w:rPr>
      </w:pPr>
      <w:ins w:id="501" w:author="Mullowney, Darrell R" w:date="2020-05-12T12:58:00Z">
        <w:r>
          <w:lastRenderedPageBreak/>
          <w:t xml:space="preserve">Male snow crab are the focal part of the assessment, particularly those above xx CW (R4 size the </w:t>
        </w:r>
        <w:proofErr w:type="spellStart"/>
        <w:r>
          <w:t>the</w:t>
        </w:r>
        <w:proofErr w:type="spellEnd"/>
        <w:r>
          <w:t xml:space="preserve"> stage-based model) and the comparative experiment found </w:t>
        </w:r>
      </w:ins>
      <w:ins w:id="502" w:author="Mullowney, Darrell R" w:date="2020-05-12T14:42:00Z">
        <w:r w:rsidR="00632676">
          <w:t xml:space="preserve">little to </w:t>
        </w:r>
      </w:ins>
      <w:ins w:id="503" w:author="Mullowney, Darrell R" w:date="2020-05-12T12:58:00Z">
        <w:r>
          <w:t xml:space="preserve">no evidence of catchability differences </w:t>
        </w:r>
      </w:ins>
      <w:ins w:id="504" w:author="Mullowney, Darrell R" w:date="2020-05-12T12:59:00Z">
        <w:r w:rsidR="00CD4BFC">
          <w:t>across vessels for these</w:t>
        </w:r>
      </w:ins>
      <w:ins w:id="505" w:author="Mullowney, Darrell R" w:date="2020-05-12T14:21:00Z">
        <w:r w:rsidR="00D87323">
          <w:t xml:space="preserve"> focal</w:t>
        </w:r>
      </w:ins>
      <w:ins w:id="506" w:author="Mullowney, Darrell R" w:date="2020-05-12T12:59:00Z">
        <w:r w:rsidR="00CD4BFC">
          <w:t xml:space="preserve"> animals.</w:t>
        </w:r>
      </w:ins>
    </w:p>
    <w:p w14:paraId="3FE75E59" w14:textId="07386F57" w:rsidR="00CD4BFC" w:rsidRDefault="00CD4BFC" w:rsidP="00DE735D">
      <w:pPr>
        <w:pStyle w:val="BodyText"/>
        <w:numPr>
          <w:ilvl w:val="0"/>
          <w:numId w:val="9"/>
        </w:numPr>
        <w:rPr>
          <w:ins w:id="507" w:author="Mullowney, Darrell R" w:date="2020-05-12T13:01:00Z"/>
        </w:rPr>
      </w:pPr>
      <w:ins w:id="508" w:author="Mullowney, Darrell R" w:date="2020-05-12T12:59:00Z">
        <w:r>
          <w:t xml:space="preserve">The overall level of adherence to </w:t>
        </w:r>
      </w:ins>
      <w:ins w:id="509" w:author="Mullowney, Darrell R" w:date="2020-05-12T13:00:00Z">
        <w:r>
          <w:t xml:space="preserve">survey </w:t>
        </w:r>
      </w:ins>
      <w:ins w:id="510" w:author="Mullowney, Darrell R" w:date="2020-05-12T12:59:00Z">
        <w:r>
          <w:t>protocols</w:t>
        </w:r>
      </w:ins>
      <w:ins w:id="511" w:author="Mullowney, Darrell R" w:date="2020-05-12T13:00:00Z">
        <w:r>
          <w:t xml:space="preserve"> was high during the comparative experiment, and it is known that there was a deviance from survey protocols that occurred early on in the regular survey during 2019 that extended tow lengths</w:t>
        </w:r>
      </w:ins>
      <w:ins w:id="512" w:author="Mullowney, Darrell R" w:date="2020-05-12T13:37:00Z">
        <w:r w:rsidR="00DE735D">
          <w:t xml:space="preserve"> and upward biased results</w:t>
        </w:r>
      </w:ins>
      <w:ins w:id="513" w:author="Mullowney, Darrell R" w:date="2020-05-12T13:00:00Z">
        <w:r>
          <w:t>.</w:t>
        </w:r>
      </w:ins>
    </w:p>
    <w:p w14:paraId="31FE19FB" w14:textId="3B8B93F9" w:rsidR="00CD4BFC" w:rsidRDefault="00CD4BFC" w:rsidP="00DE735D">
      <w:pPr>
        <w:pStyle w:val="BodyText"/>
        <w:numPr>
          <w:ilvl w:val="0"/>
          <w:numId w:val="9"/>
        </w:numPr>
        <w:rPr>
          <w:ins w:id="514" w:author="Mullowney, Darrell R" w:date="2020-05-12T14:42:00Z"/>
        </w:rPr>
      </w:pPr>
      <w:ins w:id="515" w:author="Mullowney, Darrell R" w:date="2020-05-12T13:01:00Z">
        <w:r>
          <w:t>If survey protocols are strictly followed during the regular survey, the present document suggests biomass and abundance estimates</w:t>
        </w:r>
      </w:ins>
      <w:ins w:id="516" w:author="Mullowney, Darrell R" w:date="2020-05-12T13:02:00Z">
        <w:r>
          <w:t xml:space="preserve"> of male snow crab</w:t>
        </w:r>
      </w:ins>
      <w:ins w:id="517" w:author="Mullowney, Darrell R" w:date="2020-05-12T13:01:00Z">
        <w:r>
          <w:t xml:space="preserve"> should be comparable across vessels and years.</w:t>
        </w:r>
      </w:ins>
      <w:ins w:id="518" w:author="Mullowney, Darrell R" w:date="2020-05-12T13:02:00Z">
        <w:r>
          <w:t xml:space="preserve"> This conclusion</w:t>
        </w:r>
      </w:ins>
      <w:ins w:id="519" w:author="Mullowney, Darrell R" w:date="2020-05-12T14:56:00Z">
        <w:r w:rsidR="0072350E">
          <w:t xml:space="preserve"> is not definitive however (concerns of small number of examined tows – 40 too low, and the conclusion </w:t>
        </w:r>
      </w:ins>
      <w:ins w:id="520" w:author="Mullowney, Darrell R" w:date="2020-05-12T13:02:00Z">
        <w:r>
          <w:t>does not stand for females.</w:t>
        </w:r>
      </w:ins>
    </w:p>
    <w:p w14:paraId="42B621C4" w14:textId="513D28C3" w:rsidR="00632676" w:rsidRDefault="00632676" w:rsidP="00DE735D">
      <w:pPr>
        <w:pStyle w:val="BodyText"/>
        <w:numPr>
          <w:ilvl w:val="0"/>
          <w:numId w:val="9"/>
        </w:numPr>
        <w:rPr>
          <w:ins w:id="521" w:author="Mullowney, Darrell R" w:date="2020-05-12T13:02:00Z"/>
        </w:rPr>
      </w:pPr>
      <w:ins w:id="522" w:author="Mullowney, Darrell R" w:date="2020-05-12T14:42:00Z">
        <w:r>
          <w:t>There is uncertainty if the directional pull of female</w:t>
        </w:r>
      </w:ins>
      <w:ins w:id="523" w:author="Mullowney, Darrell R" w:date="2020-05-12T14:43:00Z">
        <w:r>
          <w:t xml:space="preserve"> q</w:t>
        </w:r>
      </w:ins>
      <w:ins w:id="524" w:author="Mullowney, Darrell R" w:date="2020-05-12T14:42:00Z">
        <w:r>
          <w:t xml:space="preserve"> toward to the JM is</w:t>
        </w:r>
      </w:ins>
      <w:ins w:id="525" w:author="Mullowney, Darrell R" w:date="2020-05-12T14:43:00Z">
        <w:r>
          <w:t xml:space="preserve"> </w:t>
        </w:r>
      </w:ins>
      <w:ins w:id="526" w:author="Mullowney, Darrell R" w:date="2020-05-12T14:57:00Z">
        <w:r w:rsidR="0072350E">
          <w:t xml:space="preserve">actually </w:t>
        </w:r>
      </w:ins>
      <w:ins w:id="527" w:author="Mullowney, Darrell R" w:date="2020-05-12T14:43:00Z">
        <w:r>
          <w:t xml:space="preserve">real. </w:t>
        </w:r>
      </w:ins>
    </w:p>
    <w:p w14:paraId="0A3CFD70" w14:textId="28A0AEA8" w:rsidR="00353373" w:rsidRDefault="00CD4BFC" w:rsidP="0072350E">
      <w:pPr>
        <w:pStyle w:val="BodyText"/>
        <w:numPr>
          <w:ilvl w:val="0"/>
          <w:numId w:val="9"/>
        </w:numPr>
        <w:rPr>
          <w:ins w:id="528" w:author="Mullowney, Darrell R" w:date="2020-05-12T14:46:00Z"/>
        </w:rPr>
      </w:pPr>
      <w:ins w:id="529" w:author="Mullowney, Darrell R" w:date="2020-05-12T13:03:00Z">
        <w:r>
          <w:t xml:space="preserve">It is possible that there were other factors affecting survey catchability in 2019 beyond </w:t>
        </w:r>
      </w:ins>
      <w:ins w:id="530" w:author="Mullowney, Darrell R" w:date="2020-05-12T14:44:00Z">
        <w:r w:rsidR="00230B7F">
          <w:t xml:space="preserve">highlighted personnel </w:t>
        </w:r>
      </w:ins>
      <w:ins w:id="531" w:author="Mullowney, Darrell R" w:date="2020-05-12T13:03:00Z">
        <w:r>
          <w:t xml:space="preserve">and gear performance issues, particularly with respect to progressive creep toward </w:t>
        </w:r>
      </w:ins>
      <w:ins w:id="532" w:author="Mullowney, Darrell R" w:date="2020-05-12T13:04:00Z">
        <w:r>
          <w:t xml:space="preserve">more </w:t>
        </w:r>
      </w:ins>
      <w:ins w:id="533" w:author="Mullowney, Darrell R" w:date="2020-05-12T13:03:00Z">
        <w:r>
          <w:t>favourable trawling stations</w:t>
        </w:r>
      </w:ins>
      <w:ins w:id="534" w:author="Mullowney, Darrell R" w:date="2020-05-12T13:04:00Z">
        <w:r>
          <w:t xml:space="preserve"> in the survey footprint</w:t>
        </w:r>
      </w:ins>
      <w:ins w:id="535" w:author="Mullowney, Darrell R" w:date="2020-05-12T13:03:00Z">
        <w:r>
          <w:t xml:space="preserve"> (not sure if anything ever came out of that analysis)</w:t>
        </w:r>
      </w:ins>
      <w:ins w:id="536" w:author="Mullowney, Darrell R" w:date="2020-05-12T14:44:00Z">
        <w:r w:rsidR="00230B7F">
          <w:t xml:space="preserve"> and another possibility that the </w:t>
        </w:r>
      </w:ins>
      <w:ins w:id="537" w:author="Mullowney, Darrell R" w:date="2020-05-12T13:37:00Z">
        <w:r w:rsidR="00DE735D">
          <w:t>crab were simply more catchable in 2019. It is known that the shallow and deeper areas of the stock range are warming</w:t>
        </w:r>
      </w:ins>
      <w:ins w:id="538" w:author="Mullowney, Darrell R" w:date="2020-05-12T14:59:00Z">
        <w:r w:rsidR="0072350E">
          <w:t xml:space="preserve"> thus it </w:t>
        </w:r>
      </w:ins>
      <w:ins w:id="539" w:author="Mullowney, Darrell R" w:date="2020-05-12T13:37:00Z">
        <w:r w:rsidR="00DE735D">
          <w:t xml:space="preserve">is possible the level of herding was </w:t>
        </w:r>
      </w:ins>
      <w:ins w:id="540" w:author="Mullowney, Darrell R" w:date="2020-05-12T14:59:00Z">
        <w:r w:rsidR="0072350E">
          <w:t xml:space="preserve">relatively </w:t>
        </w:r>
      </w:ins>
      <w:ins w:id="541" w:author="Mullowney, Darrell R" w:date="2020-05-12T13:37:00Z">
        <w:r w:rsidR="00DE735D">
          <w:t>high in 2019.</w:t>
        </w:r>
      </w:ins>
    </w:p>
    <w:p w14:paraId="3C70C749" w14:textId="77777777" w:rsidR="0072350E" w:rsidRDefault="00230B7F" w:rsidP="00247322">
      <w:pPr>
        <w:pStyle w:val="BodyText"/>
        <w:rPr>
          <w:ins w:id="542" w:author="Mullowney, Darrell R" w:date="2020-05-12T15:00:00Z"/>
        </w:rPr>
      </w:pPr>
      <w:ins w:id="543" w:author="Mullowney, Darrell R" w:date="2020-05-12T14:46:00Z">
        <w:r>
          <w:t>I think at the end of the day your central message could/should be that</w:t>
        </w:r>
      </w:ins>
      <w:ins w:id="544" w:author="Mullowney, Darrell R" w:date="2020-05-12T15:00:00Z">
        <w:r w:rsidR="0072350E">
          <w:t xml:space="preserve"> despite considerable uncertainty</w:t>
        </w:r>
      </w:ins>
      <w:ins w:id="545" w:author="Mullowney, Darrell R" w:date="2020-05-12T14:46:00Z">
        <w:r>
          <w:t xml:space="preserve"> the experimental comparisons support moving ahead with the vessel switch </w:t>
        </w:r>
      </w:ins>
      <w:ins w:id="546" w:author="Mullowney, Darrell R" w:date="2020-05-12T14:48:00Z">
        <w:r>
          <w:t xml:space="preserve">with no </w:t>
        </w:r>
      </w:ins>
      <w:ins w:id="547" w:author="Mullowney, Darrell R" w:date="2020-05-12T14:46:00Z">
        <w:r>
          <w:t>major</w:t>
        </w:r>
      </w:ins>
      <w:ins w:id="548" w:author="Mullowney, Darrell R" w:date="2020-05-12T14:48:00Z">
        <w:r>
          <w:t xml:space="preserve"> concerns of directional</w:t>
        </w:r>
      </w:ins>
      <w:ins w:id="549" w:author="Mullowney, Darrell R" w:date="2020-05-12T14:46:00Z">
        <w:r>
          <w:t xml:space="preserve"> influences on survey biomass of male snow crab with the </w:t>
        </w:r>
      </w:ins>
      <w:ins w:id="550" w:author="Mullowney, Darrell R" w:date="2020-05-12T14:48:00Z">
        <w:r>
          <w:t>important</w:t>
        </w:r>
      </w:ins>
      <w:ins w:id="551" w:author="Mullowney, Darrell R" w:date="2020-05-12T14:46:00Z">
        <w:r>
          <w:t xml:space="preserve"> </w:t>
        </w:r>
      </w:ins>
      <w:ins w:id="552" w:author="Mullowney, Darrell R" w:date="2020-05-12T14:48:00Z">
        <w:r>
          <w:t xml:space="preserve">caveat that it assumes survey protocols are </w:t>
        </w:r>
      </w:ins>
      <w:ins w:id="553" w:author="Mullowney, Darrell R" w:date="2020-05-12T14:49:00Z">
        <w:r>
          <w:t xml:space="preserve">consistently </w:t>
        </w:r>
      </w:ins>
      <w:ins w:id="554" w:author="Mullowney, Darrell R" w:date="2020-05-12T14:48:00Z">
        <w:r>
          <w:t>strictly adhered to.</w:t>
        </w:r>
      </w:ins>
    </w:p>
    <w:p w14:paraId="0FE9E1A9" w14:textId="77777777" w:rsidR="0072350E" w:rsidRDefault="0072350E" w:rsidP="00247322">
      <w:pPr>
        <w:pStyle w:val="BodyText"/>
        <w:rPr>
          <w:ins w:id="555" w:author="Mullowney, Darrell R" w:date="2020-05-12T15:01:00Z"/>
        </w:rPr>
      </w:pPr>
      <w:ins w:id="556" w:author="Mullowney, Darrell R" w:date="2020-05-12T15:00:00Z">
        <w:r>
          <w:t>Then park it and forget about all the subtle nuances that may or may not be there!</w:t>
        </w:r>
      </w:ins>
    </w:p>
    <w:p w14:paraId="33A705C2" w14:textId="581099D2" w:rsidR="00353373" w:rsidRDefault="00230B7F" w:rsidP="00247322">
      <w:pPr>
        <w:pStyle w:val="BodyText"/>
        <w:rPr>
          <w:ins w:id="557" w:author="Mullowney, Darrell R" w:date="2020-05-12T12:53:00Z"/>
        </w:rPr>
      </w:pPr>
      <w:ins w:id="558" w:author="Mullowney, Darrell R" w:date="2020-05-12T14:48:00Z">
        <w:r>
          <w:t xml:space="preserve"> </w:t>
        </w:r>
      </w:ins>
    </w:p>
    <w:p w14:paraId="71CBB5E5" w14:textId="77777777" w:rsidR="00353373" w:rsidRDefault="00353373" w:rsidP="00247322">
      <w:pPr>
        <w:pStyle w:val="BodyText"/>
        <w:rPr>
          <w:ins w:id="559" w:author="Mullowney, Darrell R" w:date="2020-05-12T12:53:00Z"/>
        </w:rPr>
      </w:pPr>
    </w:p>
    <w:p w14:paraId="57031733" w14:textId="77777777" w:rsidR="00353373" w:rsidRDefault="00353373" w:rsidP="00247322">
      <w:pPr>
        <w:pStyle w:val="BodyText"/>
      </w:pPr>
    </w:p>
    <w:p w14:paraId="2D57B3E3" w14:textId="77777777" w:rsidR="00231F74" w:rsidRDefault="00231F74" w:rsidP="00247322">
      <w:pPr>
        <w:pStyle w:val="BodyText"/>
      </w:pPr>
      <w:proofErr w:type="gramStart"/>
      <w:r>
        <w:t xml:space="preserve">More work needs to be done analytically to show the impact of such </w:t>
      </w:r>
      <w:proofErr w:type="spellStart"/>
      <w:r>
        <w:t>spatio</w:t>
      </w:r>
      <w:proofErr w:type="spellEnd"/>
      <w:r>
        <w:t>-temporally varying factors on the inference of true vessel effects.</w:t>
      </w:r>
      <w:proofErr w:type="gramEnd"/>
    </w:p>
    <w:p w14:paraId="189CCCBB" w14:textId="77777777" w:rsidR="00231F74" w:rsidRPr="00120289" w:rsidRDefault="00231F74" w:rsidP="00247322">
      <w:pPr>
        <w:pStyle w:val="Heading1"/>
      </w:pPr>
      <w:bookmarkStart w:id="560" w:name="_Toc31285548"/>
      <w:r w:rsidRPr="00120289">
        <w:t>REFERENCES</w:t>
      </w:r>
      <w:bookmarkEnd w:id="560"/>
    </w:p>
    <w:p w14:paraId="5266DD6D" w14:textId="77777777" w:rsidR="00231F74" w:rsidRDefault="00231F74" w:rsidP="00247322">
      <w:pPr>
        <w:pStyle w:val="citation"/>
      </w:pPr>
      <w:proofErr w:type="spellStart"/>
      <w:r w:rsidRPr="007F18B3">
        <w:t>Allain</w:t>
      </w:r>
      <w:proofErr w:type="spellEnd"/>
      <w:r w:rsidRPr="007F18B3">
        <w:t>, R., Surette, T., Landry, J</w:t>
      </w:r>
      <w:proofErr w:type="gramStart"/>
      <w:r w:rsidRPr="007F18B3">
        <w:t>.-</w:t>
      </w:r>
      <w:proofErr w:type="gramEnd"/>
      <w:r w:rsidRPr="007F18B3">
        <w:t xml:space="preserve">F., Boudreau, S., Hébert, M., and Moriyasu, M. 2020. Summary of the 2019 snow crab bottom trawl survey activities in the southern Gulf of St. Lawrence. DFO Can. Sci. </w:t>
      </w:r>
      <w:proofErr w:type="spellStart"/>
      <w:r w:rsidRPr="007F18B3">
        <w:t>Advis</w:t>
      </w:r>
      <w:proofErr w:type="spellEnd"/>
      <w:r w:rsidRPr="007F18B3">
        <w:t xml:space="preserve">. Sec. </w:t>
      </w:r>
      <w:r w:rsidR="00247322">
        <w:t>Working Document</w:t>
      </w:r>
      <w:r w:rsidRPr="007F18B3">
        <w:t xml:space="preserve"> 2020/</w:t>
      </w:r>
      <w:r w:rsidR="00247322">
        <w:t>002</w:t>
      </w:r>
      <w:r w:rsidRPr="007F18B3">
        <w:t>.</w:t>
      </w:r>
    </w:p>
    <w:p w14:paraId="4F4980FA" w14:textId="77777777" w:rsidR="00231F74" w:rsidRDefault="00231F74" w:rsidP="00247322">
      <w:pPr>
        <w:pStyle w:val="citation"/>
      </w:pPr>
      <w:r w:rsidRPr="00120289">
        <w:t>Hébert, M., Surette T., Wade, E., Landry J</w:t>
      </w:r>
      <w:proofErr w:type="gramStart"/>
      <w:r w:rsidRPr="00120289">
        <w:t>.-</w:t>
      </w:r>
      <w:proofErr w:type="gramEnd"/>
      <w:r w:rsidRPr="00120289">
        <w:t>F., and Moriyasu, M. 2020. The 2019 assessment of the snow crab (</w:t>
      </w:r>
      <w:proofErr w:type="spellStart"/>
      <w:r w:rsidRPr="00247322">
        <w:rPr>
          <w:i/>
        </w:rPr>
        <w:t>Chionoecetes</w:t>
      </w:r>
      <w:proofErr w:type="spellEnd"/>
      <w:r w:rsidRPr="00247322">
        <w:rPr>
          <w:i/>
        </w:rPr>
        <w:t xml:space="preserve"> </w:t>
      </w:r>
      <w:proofErr w:type="spellStart"/>
      <w:r w:rsidRPr="00247322">
        <w:rPr>
          <w:i/>
        </w:rPr>
        <w:t>opilio</w:t>
      </w:r>
      <w:proofErr w:type="spellEnd"/>
      <w:r w:rsidRPr="00120289">
        <w:t xml:space="preserve">) stock in the southern Gulf of St. Lawrence (Areas 12, 19, 12E and 12F). DFO Can. Sci. </w:t>
      </w:r>
      <w:proofErr w:type="spellStart"/>
      <w:r w:rsidRPr="00120289">
        <w:t>Advis</w:t>
      </w:r>
      <w:proofErr w:type="spellEnd"/>
      <w:r w:rsidRPr="00120289">
        <w:t xml:space="preserve">. Sec. </w:t>
      </w:r>
      <w:r w:rsidR="00247322">
        <w:t>Working Document</w:t>
      </w:r>
      <w:r w:rsidRPr="00120289">
        <w:t xml:space="preserve"> 2020/0</w:t>
      </w:r>
      <w:r w:rsidR="00247322">
        <w:t>03</w:t>
      </w:r>
      <w:r w:rsidRPr="00120289">
        <w:t>.</w:t>
      </w:r>
    </w:p>
    <w:p w14:paraId="51E5E39E" w14:textId="77777777" w:rsidR="00231F74" w:rsidRDefault="00231F74" w:rsidP="00247322">
      <w:pPr>
        <w:pStyle w:val="citation"/>
      </w:pPr>
      <w:r w:rsidRPr="00587C45">
        <w:t>Wallace, J</w:t>
      </w:r>
      <w:r>
        <w:t>.</w:t>
      </w:r>
      <w:r w:rsidRPr="00587C45">
        <w:t>R</w:t>
      </w:r>
      <w:r>
        <w:t>.,</w:t>
      </w:r>
      <w:r w:rsidRPr="00587C45">
        <w:t xml:space="preserve"> </w:t>
      </w:r>
      <w:r w:rsidR="00247322">
        <w:t xml:space="preserve">and </w:t>
      </w:r>
      <w:r w:rsidRPr="00587C45">
        <w:t>West</w:t>
      </w:r>
      <w:r>
        <w:t>,</w:t>
      </w:r>
      <w:r w:rsidRPr="00587C45">
        <w:t xml:space="preserve"> C</w:t>
      </w:r>
      <w:r>
        <w:t>.</w:t>
      </w:r>
      <w:r w:rsidRPr="00587C45">
        <w:t>W</w:t>
      </w:r>
      <w:r>
        <w:t>.</w:t>
      </w:r>
      <w:r w:rsidRPr="00587C45">
        <w:t xml:space="preserve"> 2006</w:t>
      </w:r>
      <w:r>
        <w:t xml:space="preserve">. </w:t>
      </w:r>
      <w:r w:rsidRPr="00587C45">
        <w:t>Measurements of distance fished during the tra</w:t>
      </w:r>
      <w:r>
        <w:t xml:space="preserve">wl retrieval period. </w:t>
      </w:r>
      <w:r w:rsidRPr="006831DF">
        <w:rPr>
          <w:i/>
        </w:rPr>
        <w:t>Fisheries Research</w:t>
      </w:r>
      <w:r>
        <w:t>.</w:t>
      </w:r>
      <w:r w:rsidRPr="00587C45">
        <w:t xml:space="preserve"> 77(3), </w:t>
      </w:r>
      <w:r>
        <w:t xml:space="preserve">pp. </w:t>
      </w:r>
      <w:r w:rsidRPr="00587C45">
        <w:t>285-292</w:t>
      </w:r>
      <w:r>
        <w:t>.</w:t>
      </w:r>
    </w:p>
    <w:p w14:paraId="7B59F458" w14:textId="77777777" w:rsidR="00231F74" w:rsidRDefault="00231F74" w:rsidP="00231F74">
      <w:pPr>
        <w:rPr>
          <w:b/>
        </w:rPr>
      </w:pPr>
      <w:r>
        <w:rPr>
          <w:b/>
        </w:rPr>
        <w:br w:type="page"/>
      </w:r>
    </w:p>
    <w:p w14:paraId="44FFCCE7" w14:textId="77777777" w:rsidR="00231F74" w:rsidRDefault="00231F74" w:rsidP="00247322">
      <w:pPr>
        <w:pStyle w:val="Heading1"/>
      </w:pPr>
      <w:bookmarkStart w:id="561" w:name="_Toc31285549"/>
      <w:r>
        <w:lastRenderedPageBreak/>
        <w:t>TABLES</w:t>
      </w:r>
      <w:bookmarkEnd w:id="561"/>
    </w:p>
    <w:p w14:paraId="24649A5A" w14:textId="77777777" w:rsidR="00231F74" w:rsidRPr="0084577B" w:rsidRDefault="00231F74" w:rsidP="0084577B">
      <w:pPr>
        <w:pStyle w:val="Caption-Table"/>
      </w:pPr>
      <w:r w:rsidRPr="0084577B">
        <w:t xml:space="preserve">Table 1: Summary of available probe data for each tow of the comparative survey. The survey vessels are abbreviated as AV for the Avalon Voyager </w:t>
      </w:r>
      <w:r w:rsidR="0084577B">
        <w:t>II and JM for the Jean Mathieu.</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5"/>
        <w:gridCol w:w="725"/>
        <w:gridCol w:w="900"/>
        <w:gridCol w:w="630"/>
        <w:gridCol w:w="540"/>
        <w:gridCol w:w="630"/>
        <w:gridCol w:w="630"/>
        <w:gridCol w:w="540"/>
        <w:gridCol w:w="540"/>
        <w:gridCol w:w="630"/>
        <w:gridCol w:w="540"/>
        <w:gridCol w:w="540"/>
        <w:gridCol w:w="630"/>
      </w:tblGrid>
      <w:tr w:rsidR="00247322" w:rsidRPr="0084577B" w14:paraId="49A05E21" w14:textId="77777777" w:rsidTr="00247322">
        <w:trPr>
          <w:jc w:val="center"/>
        </w:trPr>
        <w:tc>
          <w:tcPr>
            <w:tcW w:w="1165" w:type="dxa"/>
            <w:vMerge w:val="restart"/>
            <w:tcBorders>
              <w:top w:val="single" w:sz="12" w:space="0" w:color="auto"/>
            </w:tcBorders>
            <w:shd w:val="clear" w:color="auto" w:fill="auto"/>
            <w:vAlign w:val="bottom"/>
          </w:tcPr>
          <w:p w14:paraId="42823FC5" w14:textId="77777777" w:rsidR="00247322" w:rsidRPr="0084577B" w:rsidRDefault="00247322" w:rsidP="00247322">
            <w:pPr>
              <w:spacing w:before="0" w:after="0"/>
              <w:jc w:val="center"/>
              <w:rPr>
                <w:rFonts w:cs="Arial"/>
                <w:sz w:val="18"/>
                <w:szCs w:val="18"/>
              </w:rPr>
            </w:pPr>
            <w:r w:rsidRPr="0084577B">
              <w:rPr>
                <w:rFonts w:cs="Arial"/>
                <w:sz w:val="18"/>
                <w:szCs w:val="18"/>
              </w:rPr>
              <w:t>Date</w:t>
            </w:r>
          </w:p>
        </w:tc>
        <w:tc>
          <w:tcPr>
            <w:tcW w:w="725" w:type="dxa"/>
            <w:vMerge w:val="restart"/>
            <w:tcBorders>
              <w:top w:val="single" w:sz="12" w:space="0" w:color="auto"/>
            </w:tcBorders>
            <w:shd w:val="clear" w:color="auto" w:fill="auto"/>
            <w:vAlign w:val="bottom"/>
          </w:tcPr>
          <w:p w14:paraId="19D53093" w14:textId="77777777" w:rsidR="00247322" w:rsidRPr="0084577B" w:rsidRDefault="00247322" w:rsidP="00247322">
            <w:pPr>
              <w:spacing w:before="0" w:after="0"/>
              <w:jc w:val="center"/>
              <w:rPr>
                <w:rFonts w:cs="Arial"/>
                <w:sz w:val="18"/>
                <w:szCs w:val="18"/>
              </w:rPr>
            </w:pPr>
            <w:r w:rsidRPr="0084577B">
              <w:rPr>
                <w:rFonts w:cs="Arial"/>
                <w:sz w:val="18"/>
                <w:szCs w:val="18"/>
              </w:rPr>
              <w:t>Tow #</w:t>
            </w:r>
          </w:p>
        </w:tc>
        <w:tc>
          <w:tcPr>
            <w:tcW w:w="900" w:type="dxa"/>
            <w:vMerge w:val="restart"/>
            <w:tcBorders>
              <w:top w:val="single" w:sz="12" w:space="0" w:color="auto"/>
            </w:tcBorders>
            <w:shd w:val="clear" w:color="auto" w:fill="auto"/>
            <w:vAlign w:val="bottom"/>
          </w:tcPr>
          <w:p w14:paraId="22B5403C" w14:textId="77777777" w:rsidR="00247322" w:rsidRPr="0084577B" w:rsidRDefault="00247322" w:rsidP="00247322">
            <w:pPr>
              <w:spacing w:before="0" w:after="0"/>
              <w:jc w:val="center"/>
              <w:rPr>
                <w:rFonts w:cs="Arial"/>
                <w:sz w:val="18"/>
                <w:szCs w:val="18"/>
              </w:rPr>
            </w:pPr>
            <w:r w:rsidRPr="0084577B">
              <w:rPr>
                <w:rFonts w:cs="Arial"/>
                <w:sz w:val="18"/>
                <w:szCs w:val="18"/>
              </w:rPr>
              <w:t>Station</w:t>
            </w:r>
          </w:p>
        </w:tc>
        <w:tc>
          <w:tcPr>
            <w:tcW w:w="1170" w:type="dxa"/>
            <w:gridSpan w:val="2"/>
            <w:tcBorders>
              <w:top w:val="single" w:sz="12" w:space="0" w:color="auto"/>
              <w:bottom w:val="single" w:sz="4" w:space="0" w:color="auto"/>
            </w:tcBorders>
            <w:vAlign w:val="bottom"/>
          </w:tcPr>
          <w:p w14:paraId="1E6E068E" w14:textId="77777777" w:rsidR="00247322" w:rsidRPr="0084577B" w:rsidRDefault="00247322" w:rsidP="00247322">
            <w:pPr>
              <w:spacing w:before="0" w:after="0"/>
              <w:jc w:val="center"/>
              <w:rPr>
                <w:rFonts w:cs="Arial"/>
                <w:sz w:val="18"/>
                <w:szCs w:val="18"/>
              </w:rPr>
            </w:pPr>
            <w:proofErr w:type="spellStart"/>
            <w:proofErr w:type="gramStart"/>
            <w:r w:rsidRPr="0084577B">
              <w:rPr>
                <w:rFonts w:cs="Arial"/>
                <w:sz w:val="18"/>
                <w:szCs w:val="18"/>
              </w:rPr>
              <w:t>eSonar</w:t>
            </w:r>
            <w:proofErr w:type="spellEnd"/>
            <w:proofErr w:type="gramEnd"/>
          </w:p>
        </w:tc>
        <w:tc>
          <w:tcPr>
            <w:tcW w:w="1260" w:type="dxa"/>
            <w:gridSpan w:val="2"/>
            <w:tcBorders>
              <w:top w:val="single" w:sz="12" w:space="0" w:color="auto"/>
              <w:bottom w:val="single" w:sz="4" w:space="0" w:color="auto"/>
            </w:tcBorders>
            <w:vAlign w:val="bottom"/>
          </w:tcPr>
          <w:p w14:paraId="7DFE375F" w14:textId="77777777" w:rsidR="00247322" w:rsidRPr="0084577B" w:rsidRDefault="00247322" w:rsidP="00247322">
            <w:pPr>
              <w:spacing w:before="0" w:after="0"/>
              <w:jc w:val="center"/>
              <w:rPr>
                <w:rFonts w:cs="Arial"/>
                <w:sz w:val="18"/>
                <w:szCs w:val="18"/>
              </w:rPr>
            </w:pPr>
            <w:r w:rsidRPr="0084577B">
              <w:rPr>
                <w:rFonts w:cs="Arial"/>
                <w:sz w:val="18"/>
                <w:szCs w:val="18"/>
              </w:rPr>
              <w:t>Headline pressure</w:t>
            </w:r>
          </w:p>
        </w:tc>
        <w:tc>
          <w:tcPr>
            <w:tcW w:w="1080" w:type="dxa"/>
            <w:gridSpan w:val="2"/>
            <w:tcBorders>
              <w:top w:val="single" w:sz="12" w:space="0" w:color="auto"/>
              <w:bottom w:val="single" w:sz="4" w:space="0" w:color="auto"/>
            </w:tcBorders>
            <w:shd w:val="clear" w:color="auto" w:fill="auto"/>
            <w:vAlign w:val="bottom"/>
          </w:tcPr>
          <w:p w14:paraId="1C9F23C9" w14:textId="77777777" w:rsidR="00247322" w:rsidRPr="0084577B" w:rsidRDefault="00247322" w:rsidP="00247322">
            <w:pPr>
              <w:spacing w:before="0" w:after="0"/>
              <w:jc w:val="center"/>
              <w:rPr>
                <w:rFonts w:cs="Arial"/>
                <w:sz w:val="18"/>
                <w:szCs w:val="18"/>
              </w:rPr>
            </w:pPr>
            <w:r w:rsidRPr="0084577B">
              <w:rPr>
                <w:rFonts w:cs="Arial"/>
                <w:sz w:val="18"/>
                <w:szCs w:val="18"/>
              </w:rPr>
              <w:t>Footrope pressure</w:t>
            </w:r>
          </w:p>
        </w:tc>
        <w:tc>
          <w:tcPr>
            <w:tcW w:w="1170" w:type="dxa"/>
            <w:gridSpan w:val="2"/>
            <w:tcBorders>
              <w:top w:val="single" w:sz="12" w:space="0" w:color="auto"/>
              <w:bottom w:val="single" w:sz="4" w:space="0" w:color="auto"/>
            </w:tcBorders>
            <w:shd w:val="clear" w:color="auto" w:fill="auto"/>
            <w:vAlign w:val="bottom"/>
          </w:tcPr>
          <w:p w14:paraId="202C9BA1" w14:textId="77777777" w:rsidR="00247322" w:rsidRPr="0084577B" w:rsidRDefault="00247322" w:rsidP="00247322">
            <w:pPr>
              <w:spacing w:before="0" w:after="0"/>
              <w:jc w:val="center"/>
              <w:rPr>
                <w:rFonts w:cs="Arial"/>
                <w:sz w:val="18"/>
                <w:szCs w:val="18"/>
              </w:rPr>
            </w:pPr>
            <w:r w:rsidRPr="0084577B">
              <w:rPr>
                <w:rFonts w:cs="Arial"/>
                <w:sz w:val="18"/>
                <w:szCs w:val="18"/>
              </w:rPr>
              <w:t>Footrope magnetic</w:t>
            </w:r>
          </w:p>
        </w:tc>
        <w:tc>
          <w:tcPr>
            <w:tcW w:w="1170" w:type="dxa"/>
            <w:gridSpan w:val="2"/>
            <w:tcBorders>
              <w:top w:val="single" w:sz="12" w:space="0" w:color="auto"/>
              <w:bottom w:val="single" w:sz="4" w:space="0" w:color="auto"/>
            </w:tcBorders>
            <w:vAlign w:val="bottom"/>
          </w:tcPr>
          <w:p w14:paraId="6A5B3F82" w14:textId="77777777" w:rsidR="00247322" w:rsidRPr="0084577B" w:rsidRDefault="00247322" w:rsidP="00247322">
            <w:pPr>
              <w:spacing w:before="0" w:after="0"/>
              <w:jc w:val="center"/>
              <w:rPr>
                <w:rFonts w:cs="Arial"/>
                <w:sz w:val="18"/>
                <w:szCs w:val="18"/>
              </w:rPr>
            </w:pPr>
            <w:r w:rsidRPr="0084577B">
              <w:rPr>
                <w:rFonts w:cs="Arial"/>
                <w:sz w:val="18"/>
                <w:szCs w:val="18"/>
              </w:rPr>
              <w:t>Flowmeter</w:t>
            </w:r>
          </w:p>
        </w:tc>
      </w:tr>
      <w:tr w:rsidR="00247322" w:rsidRPr="0084577B" w14:paraId="6EC62B32" w14:textId="77777777" w:rsidTr="00247322">
        <w:trPr>
          <w:jc w:val="center"/>
        </w:trPr>
        <w:tc>
          <w:tcPr>
            <w:tcW w:w="1165" w:type="dxa"/>
            <w:vMerge/>
            <w:tcBorders>
              <w:bottom w:val="single" w:sz="12" w:space="0" w:color="auto"/>
            </w:tcBorders>
            <w:shd w:val="clear" w:color="auto" w:fill="auto"/>
            <w:vAlign w:val="bottom"/>
          </w:tcPr>
          <w:p w14:paraId="2847F427" w14:textId="77777777" w:rsidR="00247322" w:rsidRPr="0084577B" w:rsidRDefault="00247322" w:rsidP="00247322">
            <w:pPr>
              <w:spacing w:before="0" w:after="0"/>
              <w:jc w:val="center"/>
              <w:rPr>
                <w:rFonts w:cs="Arial"/>
                <w:sz w:val="18"/>
                <w:szCs w:val="18"/>
              </w:rPr>
            </w:pPr>
          </w:p>
        </w:tc>
        <w:tc>
          <w:tcPr>
            <w:tcW w:w="725" w:type="dxa"/>
            <w:vMerge/>
            <w:tcBorders>
              <w:bottom w:val="single" w:sz="12" w:space="0" w:color="auto"/>
            </w:tcBorders>
            <w:shd w:val="clear" w:color="auto" w:fill="auto"/>
            <w:vAlign w:val="bottom"/>
          </w:tcPr>
          <w:p w14:paraId="6B6E3FAD" w14:textId="77777777" w:rsidR="00247322" w:rsidRPr="0084577B" w:rsidRDefault="00247322" w:rsidP="00247322">
            <w:pPr>
              <w:spacing w:before="0" w:after="0"/>
              <w:jc w:val="center"/>
              <w:rPr>
                <w:rFonts w:cs="Arial"/>
                <w:sz w:val="18"/>
                <w:szCs w:val="18"/>
              </w:rPr>
            </w:pPr>
          </w:p>
        </w:tc>
        <w:tc>
          <w:tcPr>
            <w:tcW w:w="900" w:type="dxa"/>
            <w:vMerge/>
            <w:tcBorders>
              <w:bottom w:val="single" w:sz="12" w:space="0" w:color="auto"/>
            </w:tcBorders>
            <w:shd w:val="clear" w:color="auto" w:fill="auto"/>
            <w:vAlign w:val="bottom"/>
          </w:tcPr>
          <w:p w14:paraId="7F8DC2EF" w14:textId="77777777" w:rsidR="00247322" w:rsidRPr="0084577B" w:rsidRDefault="00247322" w:rsidP="00247322">
            <w:pPr>
              <w:spacing w:before="0" w:after="0"/>
              <w:jc w:val="center"/>
              <w:rPr>
                <w:rFonts w:cs="Arial"/>
                <w:sz w:val="18"/>
                <w:szCs w:val="18"/>
              </w:rPr>
            </w:pPr>
          </w:p>
        </w:tc>
        <w:tc>
          <w:tcPr>
            <w:tcW w:w="630" w:type="dxa"/>
            <w:tcBorders>
              <w:top w:val="single" w:sz="4" w:space="0" w:color="auto"/>
              <w:bottom w:val="single" w:sz="12" w:space="0" w:color="auto"/>
            </w:tcBorders>
            <w:vAlign w:val="bottom"/>
          </w:tcPr>
          <w:p w14:paraId="7C7C4B06" w14:textId="77777777" w:rsidR="00247322" w:rsidRPr="0084577B" w:rsidRDefault="00247322" w:rsidP="00247322">
            <w:pPr>
              <w:spacing w:before="0" w:after="0"/>
              <w:jc w:val="center"/>
              <w:rPr>
                <w:rFonts w:cs="Arial"/>
                <w:sz w:val="18"/>
                <w:szCs w:val="18"/>
              </w:rPr>
            </w:pPr>
            <w:r w:rsidRPr="0084577B">
              <w:rPr>
                <w:rFonts w:cs="Arial"/>
                <w:sz w:val="18"/>
                <w:szCs w:val="18"/>
              </w:rPr>
              <w:t>AV</w:t>
            </w:r>
          </w:p>
        </w:tc>
        <w:tc>
          <w:tcPr>
            <w:tcW w:w="540" w:type="dxa"/>
            <w:tcBorders>
              <w:top w:val="single" w:sz="4" w:space="0" w:color="auto"/>
              <w:bottom w:val="single" w:sz="12" w:space="0" w:color="auto"/>
              <w:right w:val="single" w:sz="4" w:space="0" w:color="auto"/>
            </w:tcBorders>
            <w:vAlign w:val="bottom"/>
          </w:tcPr>
          <w:p w14:paraId="47571D4A" w14:textId="77777777" w:rsidR="00247322" w:rsidRPr="0084577B" w:rsidRDefault="00247322" w:rsidP="00247322">
            <w:pPr>
              <w:spacing w:before="0" w:after="0"/>
              <w:jc w:val="center"/>
              <w:rPr>
                <w:rFonts w:cs="Arial"/>
                <w:sz w:val="18"/>
                <w:szCs w:val="18"/>
              </w:rPr>
            </w:pPr>
            <w:r w:rsidRPr="0084577B">
              <w:rPr>
                <w:rFonts w:cs="Arial"/>
                <w:sz w:val="18"/>
                <w:szCs w:val="18"/>
              </w:rPr>
              <w:t>JM</w:t>
            </w:r>
          </w:p>
        </w:tc>
        <w:tc>
          <w:tcPr>
            <w:tcW w:w="630" w:type="dxa"/>
            <w:tcBorders>
              <w:top w:val="single" w:sz="4" w:space="0" w:color="auto"/>
              <w:bottom w:val="single" w:sz="12" w:space="0" w:color="auto"/>
            </w:tcBorders>
            <w:vAlign w:val="bottom"/>
          </w:tcPr>
          <w:p w14:paraId="740B8050" w14:textId="77777777" w:rsidR="00247322" w:rsidRPr="0084577B" w:rsidRDefault="00247322" w:rsidP="00247322">
            <w:pPr>
              <w:spacing w:before="0" w:after="0"/>
              <w:jc w:val="center"/>
              <w:rPr>
                <w:rFonts w:cs="Arial"/>
                <w:sz w:val="18"/>
                <w:szCs w:val="18"/>
              </w:rPr>
            </w:pPr>
            <w:r w:rsidRPr="0084577B">
              <w:rPr>
                <w:rFonts w:cs="Arial"/>
                <w:sz w:val="18"/>
                <w:szCs w:val="18"/>
              </w:rPr>
              <w:t>AV</w:t>
            </w:r>
          </w:p>
        </w:tc>
        <w:tc>
          <w:tcPr>
            <w:tcW w:w="630" w:type="dxa"/>
            <w:tcBorders>
              <w:top w:val="single" w:sz="4" w:space="0" w:color="auto"/>
              <w:bottom w:val="single" w:sz="12" w:space="0" w:color="auto"/>
              <w:right w:val="single" w:sz="4" w:space="0" w:color="auto"/>
            </w:tcBorders>
            <w:vAlign w:val="bottom"/>
          </w:tcPr>
          <w:p w14:paraId="7846747F" w14:textId="77777777" w:rsidR="00247322" w:rsidRPr="0084577B" w:rsidRDefault="00247322" w:rsidP="00247322">
            <w:pPr>
              <w:spacing w:before="0" w:after="0"/>
              <w:jc w:val="center"/>
              <w:rPr>
                <w:rFonts w:cs="Arial"/>
                <w:sz w:val="18"/>
                <w:szCs w:val="18"/>
              </w:rPr>
            </w:pPr>
            <w:r w:rsidRPr="0084577B">
              <w:rPr>
                <w:rFonts w:cs="Arial"/>
                <w:sz w:val="18"/>
                <w:szCs w:val="18"/>
              </w:rPr>
              <w:t>JM</w:t>
            </w:r>
          </w:p>
        </w:tc>
        <w:tc>
          <w:tcPr>
            <w:tcW w:w="540" w:type="dxa"/>
            <w:tcBorders>
              <w:top w:val="single" w:sz="4" w:space="0" w:color="auto"/>
              <w:left w:val="single" w:sz="4" w:space="0" w:color="auto"/>
              <w:bottom w:val="single" w:sz="12" w:space="0" w:color="auto"/>
            </w:tcBorders>
            <w:shd w:val="clear" w:color="auto" w:fill="auto"/>
            <w:vAlign w:val="bottom"/>
          </w:tcPr>
          <w:p w14:paraId="41F01AA8" w14:textId="77777777" w:rsidR="00247322" w:rsidRPr="0084577B" w:rsidRDefault="00247322" w:rsidP="00247322">
            <w:pPr>
              <w:spacing w:before="0" w:after="0"/>
              <w:jc w:val="center"/>
              <w:rPr>
                <w:rFonts w:cs="Arial"/>
                <w:sz w:val="18"/>
                <w:szCs w:val="18"/>
              </w:rPr>
            </w:pPr>
            <w:r w:rsidRPr="0084577B">
              <w:rPr>
                <w:rFonts w:cs="Arial"/>
                <w:sz w:val="18"/>
                <w:szCs w:val="18"/>
              </w:rPr>
              <w:t>AV</w:t>
            </w:r>
          </w:p>
        </w:tc>
        <w:tc>
          <w:tcPr>
            <w:tcW w:w="540" w:type="dxa"/>
            <w:tcBorders>
              <w:top w:val="single" w:sz="4" w:space="0" w:color="auto"/>
              <w:bottom w:val="single" w:sz="12" w:space="0" w:color="auto"/>
              <w:right w:val="single" w:sz="4" w:space="0" w:color="auto"/>
            </w:tcBorders>
            <w:shd w:val="clear" w:color="auto" w:fill="auto"/>
            <w:vAlign w:val="bottom"/>
          </w:tcPr>
          <w:p w14:paraId="333B75E0" w14:textId="77777777" w:rsidR="00247322" w:rsidRPr="0084577B" w:rsidRDefault="00247322" w:rsidP="00247322">
            <w:pPr>
              <w:spacing w:before="0" w:after="0"/>
              <w:jc w:val="center"/>
              <w:rPr>
                <w:rFonts w:cs="Arial"/>
                <w:sz w:val="18"/>
                <w:szCs w:val="18"/>
              </w:rPr>
            </w:pPr>
            <w:r w:rsidRPr="0084577B">
              <w:rPr>
                <w:rFonts w:cs="Arial"/>
                <w:sz w:val="18"/>
                <w:szCs w:val="18"/>
              </w:rPr>
              <w:t>JM</w:t>
            </w:r>
          </w:p>
        </w:tc>
        <w:tc>
          <w:tcPr>
            <w:tcW w:w="630" w:type="dxa"/>
            <w:tcBorders>
              <w:top w:val="single" w:sz="4" w:space="0" w:color="auto"/>
              <w:left w:val="single" w:sz="4" w:space="0" w:color="auto"/>
              <w:bottom w:val="single" w:sz="12" w:space="0" w:color="auto"/>
            </w:tcBorders>
            <w:shd w:val="clear" w:color="auto" w:fill="auto"/>
            <w:vAlign w:val="bottom"/>
          </w:tcPr>
          <w:p w14:paraId="0B25D9DC" w14:textId="77777777" w:rsidR="00247322" w:rsidRPr="0084577B" w:rsidRDefault="00247322" w:rsidP="00247322">
            <w:pPr>
              <w:spacing w:before="0" w:after="0"/>
              <w:jc w:val="center"/>
              <w:rPr>
                <w:rFonts w:cs="Arial"/>
                <w:sz w:val="18"/>
                <w:szCs w:val="18"/>
              </w:rPr>
            </w:pPr>
            <w:r w:rsidRPr="0084577B">
              <w:rPr>
                <w:rFonts w:cs="Arial"/>
                <w:sz w:val="18"/>
                <w:szCs w:val="18"/>
              </w:rPr>
              <w:t>AV</w:t>
            </w:r>
          </w:p>
        </w:tc>
        <w:tc>
          <w:tcPr>
            <w:tcW w:w="540" w:type="dxa"/>
            <w:tcBorders>
              <w:top w:val="single" w:sz="4" w:space="0" w:color="auto"/>
              <w:bottom w:val="single" w:sz="12" w:space="0" w:color="auto"/>
              <w:right w:val="single" w:sz="4" w:space="0" w:color="auto"/>
            </w:tcBorders>
            <w:shd w:val="clear" w:color="auto" w:fill="auto"/>
            <w:vAlign w:val="bottom"/>
          </w:tcPr>
          <w:p w14:paraId="46238B56" w14:textId="77777777" w:rsidR="00247322" w:rsidRPr="0084577B" w:rsidRDefault="00247322" w:rsidP="00247322">
            <w:pPr>
              <w:spacing w:before="0" w:after="0"/>
              <w:jc w:val="center"/>
              <w:rPr>
                <w:rFonts w:cs="Arial"/>
                <w:sz w:val="18"/>
                <w:szCs w:val="18"/>
              </w:rPr>
            </w:pPr>
            <w:r w:rsidRPr="0084577B">
              <w:rPr>
                <w:rFonts w:cs="Arial"/>
                <w:sz w:val="18"/>
                <w:szCs w:val="18"/>
              </w:rPr>
              <w:t>JM</w:t>
            </w:r>
          </w:p>
        </w:tc>
        <w:tc>
          <w:tcPr>
            <w:tcW w:w="540" w:type="dxa"/>
            <w:tcBorders>
              <w:top w:val="single" w:sz="4" w:space="0" w:color="auto"/>
              <w:bottom w:val="single" w:sz="12" w:space="0" w:color="auto"/>
            </w:tcBorders>
            <w:vAlign w:val="bottom"/>
          </w:tcPr>
          <w:p w14:paraId="5CA547D8" w14:textId="77777777" w:rsidR="00247322" w:rsidRPr="0084577B" w:rsidRDefault="00247322" w:rsidP="00247322">
            <w:pPr>
              <w:spacing w:before="0" w:after="0"/>
              <w:jc w:val="center"/>
              <w:rPr>
                <w:rFonts w:cs="Arial"/>
                <w:sz w:val="18"/>
                <w:szCs w:val="18"/>
              </w:rPr>
            </w:pPr>
            <w:r w:rsidRPr="0084577B">
              <w:rPr>
                <w:rFonts w:cs="Arial"/>
                <w:sz w:val="18"/>
                <w:szCs w:val="18"/>
              </w:rPr>
              <w:t>AV</w:t>
            </w:r>
          </w:p>
        </w:tc>
        <w:tc>
          <w:tcPr>
            <w:tcW w:w="630" w:type="dxa"/>
            <w:tcBorders>
              <w:top w:val="single" w:sz="4" w:space="0" w:color="auto"/>
              <w:bottom w:val="single" w:sz="12" w:space="0" w:color="auto"/>
            </w:tcBorders>
            <w:vAlign w:val="bottom"/>
          </w:tcPr>
          <w:p w14:paraId="4BC20EFF" w14:textId="77777777" w:rsidR="00247322" w:rsidRPr="0084577B" w:rsidRDefault="00247322" w:rsidP="00247322">
            <w:pPr>
              <w:spacing w:before="0" w:after="0"/>
              <w:jc w:val="center"/>
              <w:rPr>
                <w:rFonts w:cs="Arial"/>
                <w:sz w:val="18"/>
                <w:szCs w:val="18"/>
              </w:rPr>
            </w:pPr>
            <w:r w:rsidRPr="0084577B">
              <w:rPr>
                <w:rFonts w:cs="Arial"/>
                <w:sz w:val="18"/>
                <w:szCs w:val="18"/>
              </w:rPr>
              <w:t>JM</w:t>
            </w:r>
          </w:p>
        </w:tc>
      </w:tr>
      <w:tr w:rsidR="00247322" w:rsidRPr="0084577B" w14:paraId="5AF2527F" w14:textId="77777777" w:rsidTr="00247322">
        <w:trPr>
          <w:jc w:val="center"/>
        </w:trPr>
        <w:tc>
          <w:tcPr>
            <w:tcW w:w="1165" w:type="dxa"/>
            <w:vMerge w:val="restart"/>
            <w:tcBorders>
              <w:top w:val="single" w:sz="4" w:space="0" w:color="auto"/>
              <w:right w:val="single" w:sz="4" w:space="0" w:color="auto"/>
            </w:tcBorders>
            <w:shd w:val="clear" w:color="auto" w:fill="auto"/>
          </w:tcPr>
          <w:p w14:paraId="4373FFD8" w14:textId="77777777" w:rsidR="00247322" w:rsidRPr="0084577B" w:rsidRDefault="00247322" w:rsidP="00247322">
            <w:pPr>
              <w:spacing w:before="0" w:after="0"/>
              <w:rPr>
                <w:rFonts w:cs="Arial"/>
                <w:sz w:val="18"/>
                <w:szCs w:val="18"/>
              </w:rPr>
            </w:pPr>
            <w:r w:rsidRPr="0084577B">
              <w:rPr>
                <w:rFonts w:cs="Arial"/>
                <w:sz w:val="18"/>
                <w:szCs w:val="18"/>
              </w:rPr>
              <w:t>Sept. 19</w:t>
            </w:r>
          </w:p>
        </w:tc>
        <w:tc>
          <w:tcPr>
            <w:tcW w:w="725" w:type="dxa"/>
            <w:tcBorders>
              <w:top w:val="single" w:sz="4" w:space="0" w:color="auto"/>
              <w:left w:val="single" w:sz="4" w:space="0" w:color="auto"/>
              <w:right w:val="single" w:sz="4" w:space="0" w:color="auto"/>
            </w:tcBorders>
            <w:shd w:val="clear" w:color="auto" w:fill="auto"/>
          </w:tcPr>
          <w:p w14:paraId="542AE3D9" w14:textId="77777777" w:rsidR="00247322" w:rsidRPr="0084577B" w:rsidRDefault="00247322" w:rsidP="00247322">
            <w:pPr>
              <w:spacing w:before="0" w:after="0"/>
              <w:rPr>
                <w:rFonts w:cs="Arial"/>
                <w:sz w:val="18"/>
                <w:szCs w:val="18"/>
              </w:rPr>
            </w:pPr>
            <w:r w:rsidRPr="0084577B">
              <w:rPr>
                <w:rFonts w:cs="Arial"/>
                <w:sz w:val="18"/>
                <w:szCs w:val="18"/>
              </w:rPr>
              <w:t>1</w:t>
            </w:r>
          </w:p>
        </w:tc>
        <w:tc>
          <w:tcPr>
            <w:tcW w:w="900" w:type="dxa"/>
            <w:tcBorders>
              <w:top w:val="single" w:sz="4" w:space="0" w:color="auto"/>
              <w:left w:val="single" w:sz="4" w:space="0" w:color="auto"/>
              <w:right w:val="single" w:sz="4" w:space="0" w:color="auto"/>
            </w:tcBorders>
            <w:shd w:val="clear" w:color="auto" w:fill="auto"/>
          </w:tcPr>
          <w:p w14:paraId="0C73E8A2" w14:textId="77777777" w:rsidR="00247322" w:rsidRPr="0084577B" w:rsidRDefault="00247322" w:rsidP="00247322">
            <w:pPr>
              <w:spacing w:before="0" w:after="0"/>
              <w:rPr>
                <w:rFonts w:cs="Arial"/>
                <w:sz w:val="18"/>
                <w:szCs w:val="18"/>
              </w:rPr>
            </w:pPr>
            <w:r w:rsidRPr="0084577B">
              <w:rPr>
                <w:rFonts w:cs="Arial"/>
                <w:sz w:val="18"/>
                <w:szCs w:val="18"/>
              </w:rPr>
              <w:t>330F</w:t>
            </w:r>
          </w:p>
        </w:tc>
        <w:tc>
          <w:tcPr>
            <w:tcW w:w="630" w:type="dxa"/>
            <w:tcBorders>
              <w:top w:val="single" w:sz="4" w:space="0" w:color="auto"/>
              <w:left w:val="single" w:sz="4" w:space="0" w:color="auto"/>
            </w:tcBorders>
            <w:vAlign w:val="center"/>
          </w:tcPr>
          <w:p w14:paraId="55B0387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vAlign w:val="center"/>
          </w:tcPr>
          <w:p w14:paraId="6471F342" w14:textId="77777777" w:rsidR="00247322" w:rsidRPr="0084577B" w:rsidRDefault="00247322" w:rsidP="00247322">
            <w:pPr>
              <w:spacing w:before="0" w:after="0"/>
              <w:jc w:val="center"/>
              <w:rPr>
                <w:rFonts w:cs="Arial"/>
                <w:sz w:val="18"/>
                <w:szCs w:val="18"/>
              </w:rPr>
            </w:pPr>
          </w:p>
        </w:tc>
        <w:tc>
          <w:tcPr>
            <w:tcW w:w="630" w:type="dxa"/>
            <w:tcBorders>
              <w:top w:val="single" w:sz="4" w:space="0" w:color="auto"/>
              <w:left w:val="single" w:sz="4" w:space="0" w:color="auto"/>
            </w:tcBorders>
          </w:tcPr>
          <w:p w14:paraId="028E0B4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12" w:space="0" w:color="auto"/>
              <w:right w:val="single" w:sz="4" w:space="0" w:color="auto"/>
            </w:tcBorders>
          </w:tcPr>
          <w:p w14:paraId="1E52CC7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left w:val="single" w:sz="4" w:space="0" w:color="auto"/>
            </w:tcBorders>
            <w:shd w:val="clear" w:color="auto" w:fill="auto"/>
          </w:tcPr>
          <w:p w14:paraId="697B3492" w14:textId="77777777" w:rsidR="00247322" w:rsidRPr="0084577B" w:rsidRDefault="00247322" w:rsidP="00247322">
            <w:pPr>
              <w:spacing w:before="0" w:after="0"/>
              <w:jc w:val="center"/>
              <w:rPr>
                <w:rFonts w:cs="Arial"/>
                <w:sz w:val="18"/>
                <w:szCs w:val="18"/>
              </w:rPr>
            </w:pPr>
          </w:p>
        </w:tc>
        <w:tc>
          <w:tcPr>
            <w:tcW w:w="540" w:type="dxa"/>
            <w:tcBorders>
              <w:top w:val="single" w:sz="4" w:space="0" w:color="auto"/>
              <w:right w:val="single" w:sz="4" w:space="0" w:color="auto"/>
            </w:tcBorders>
            <w:shd w:val="clear" w:color="auto" w:fill="FFFFFF" w:themeFill="background1"/>
          </w:tcPr>
          <w:p w14:paraId="369CA42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left w:val="single" w:sz="4" w:space="0" w:color="auto"/>
            </w:tcBorders>
            <w:shd w:val="clear" w:color="auto" w:fill="FFFFFF" w:themeFill="background1"/>
          </w:tcPr>
          <w:p w14:paraId="3251265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shd w:val="clear" w:color="auto" w:fill="FFFFFF" w:themeFill="background1"/>
          </w:tcPr>
          <w:p w14:paraId="6E395CE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tcBorders>
            <w:shd w:val="clear" w:color="auto" w:fill="FFFFFF" w:themeFill="background1"/>
          </w:tcPr>
          <w:p w14:paraId="29AD0C3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tcBorders>
            <w:shd w:val="clear" w:color="auto" w:fill="FFFFFF" w:themeFill="background1"/>
          </w:tcPr>
          <w:p w14:paraId="6EB96F5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r>
      <w:tr w:rsidR="00247322" w:rsidRPr="0084577B" w14:paraId="60E7CBFA" w14:textId="77777777" w:rsidTr="00247322">
        <w:trPr>
          <w:jc w:val="center"/>
        </w:trPr>
        <w:tc>
          <w:tcPr>
            <w:tcW w:w="1165" w:type="dxa"/>
            <w:vMerge/>
            <w:tcBorders>
              <w:right w:val="single" w:sz="4" w:space="0" w:color="auto"/>
            </w:tcBorders>
            <w:shd w:val="clear" w:color="auto" w:fill="auto"/>
          </w:tcPr>
          <w:p w14:paraId="1D53BAF7"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30384DA1" w14:textId="77777777" w:rsidR="00247322" w:rsidRPr="0084577B" w:rsidRDefault="00247322" w:rsidP="00247322">
            <w:pPr>
              <w:spacing w:before="0" w:after="0"/>
              <w:rPr>
                <w:rFonts w:cs="Arial"/>
                <w:sz w:val="18"/>
                <w:szCs w:val="18"/>
              </w:rPr>
            </w:pPr>
            <w:r w:rsidRPr="0084577B">
              <w:rPr>
                <w:rFonts w:cs="Arial"/>
                <w:sz w:val="18"/>
                <w:szCs w:val="18"/>
              </w:rPr>
              <w:t>3</w:t>
            </w:r>
          </w:p>
        </w:tc>
        <w:tc>
          <w:tcPr>
            <w:tcW w:w="900" w:type="dxa"/>
            <w:tcBorders>
              <w:left w:val="single" w:sz="4" w:space="0" w:color="auto"/>
              <w:right w:val="single" w:sz="4" w:space="0" w:color="auto"/>
            </w:tcBorders>
            <w:shd w:val="clear" w:color="auto" w:fill="auto"/>
          </w:tcPr>
          <w:p w14:paraId="7B06E04B" w14:textId="77777777" w:rsidR="00247322" w:rsidRPr="0084577B" w:rsidRDefault="00247322" w:rsidP="00247322">
            <w:pPr>
              <w:spacing w:before="0" w:after="0"/>
              <w:rPr>
                <w:rFonts w:cs="Arial"/>
                <w:sz w:val="18"/>
                <w:szCs w:val="18"/>
              </w:rPr>
            </w:pPr>
            <w:r w:rsidRPr="0084577B">
              <w:rPr>
                <w:rFonts w:cs="Arial"/>
                <w:sz w:val="18"/>
                <w:szCs w:val="18"/>
              </w:rPr>
              <w:t>336A1</w:t>
            </w:r>
          </w:p>
        </w:tc>
        <w:tc>
          <w:tcPr>
            <w:tcW w:w="630" w:type="dxa"/>
            <w:tcBorders>
              <w:left w:val="single" w:sz="4" w:space="0" w:color="auto"/>
            </w:tcBorders>
            <w:vAlign w:val="center"/>
          </w:tcPr>
          <w:p w14:paraId="51D7900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55BD8D99"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tcPr>
          <w:p w14:paraId="63EE08B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3DD2128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3F1E8789"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1142643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3B0B7CD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42C0AB9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748423EF" w14:textId="77777777" w:rsidR="00247322" w:rsidRPr="0084577B" w:rsidRDefault="00247322" w:rsidP="00247322">
            <w:pPr>
              <w:spacing w:before="0" w:after="0"/>
              <w:jc w:val="center"/>
              <w:rPr>
                <w:rFonts w:cs="Arial"/>
                <w:sz w:val="18"/>
                <w:szCs w:val="18"/>
              </w:rPr>
            </w:pPr>
          </w:p>
        </w:tc>
        <w:tc>
          <w:tcPr>
            <w:tcW w:w="630" w:type="dxa"/>
          </w:tcPr>
          <w:p w14:paraId="0C6384BC" w14:textId="77777777" w:rsidR="00247322" w:rsidRPr="0084577B" w:rsidRDefault="00247322" w:rsidP="00247322">
            <w:pPr>
              <w:spacing w:before="0" w:after="0"/>
              <w:jc w:val="center"/>
              <w:rPr>
                <w:rFonts w:cs="Arial"/>
                <w:sz w:val="18"/>
                <w:szCs w:val="18"/>
              </w:rPr>
            </w:pPr>
          </w:p>
        </w:tc>
      </w:tr>
      <w:tr w:rsidR="00247322" w:rsidRPr="0084577B" w14:paraId="79D9A682" w14:textId="77777777" w:rsidTr="00247322">
        <w:trPr>
          <w:jc w:val="center"/>
        </w:trPr>
        <w:tc>
          <w:tcPr>
            <w:tcW w:w="1165" w:type="dxa"/>
            <w:vMerge/>
            <w:tcBorders>
              <w:right w:val="single" w:sz="4" w:space="0" w:color="auto"/>
            </w:tcBorders>
            <w:shd w:val="clear" w:color="auto" w:fill="auto"/>
          </w:tcPr>
          <w:p w14:paraId="3789320D"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2551FCB5" w14:textId="77777777" w:rsidR="00247322" w:rsidRPr="0084577B" w:rsidRDefault="00247322" w:rsidP="00247322">
            <w:pPr>
              <w:spacing w:before="0" w:after="0"/>
              <w:rPr>
                <w:rFonts w:cs="Arial"/>
                <w:sz w:val="18"/>
                <w:szCs w:val="18"/>
              </w:rPr>
            </w:pPr>
            <w:r w:rsidRPr="0084577B">
              <w:rPr>
                <w:rFonts w:cs="Arial"/>
                <w:sz w:val="18"/>
                <w:szCs w:val="18"/>
              </w:rPr>
              <w:t>4</w:t>
            </w:r>
          </w:p>
        </w:tc>
        <w:tc>
          <w:tcPr>
            <w:tcW w:w="900" w:type="dxa"/>
            <w:tcBorders>
              <w:left w:val="single" w:sz="4" w:space="0" w:color="auto"/>
              <w:right w:val="single" w:sz="4" w:space="0" w:color="auto"/>
            </w:tcBorders>
            <w:shd w:val="clear" w:color="auto" w:fill="auto"/>
          </w:tcPr>
          <w:p w14:paraId="55587961" w14:textId="77777777" w:rsidR="00247322" w:rsidRPr="0084577B" w:rsidRDefault="00247322" w:rsidP="00247322">
            <w:pPr>
              <w:spacing w:before="0" w:after="0"/>
              <w:rPr>
                <w:rFonts w:cs="Arial"/>
                <w:sz w:val="18"/>
                <w:szCs w:val="18"/>
              </w:rPr>
            </w:pPr>
            <w:r w:rsidRPr="0084577B">
              <w:rPr>
                <w:rFonts w:cs="Arial"/>
                <w:sz w:val="18"/>
                <w:szCs w:val="18"/>
              </w:rPr>
              <w:t>327F</w:t>
            </w:r>
          </w:p>
        </w:tc>
        <w:tc>
          <w:tcPr>
            <w:tcW w:w="630" w:type="dxa"/>
            <w:tcBorders>
              <w:left w:val="single" w:sz="4" w:space="0" w:color="auto"/>
            </w:tcBorders>
            <w:vAlign w:val="center"/>
          </w:tcPr>
          <w:p w14:paraId="3E355EF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20893D0B"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tcPr>
          <w:p w14:paraId="4BF7868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71F066A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2E9EA8FA"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17C53AF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0474D04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106721D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5F8AEE9B" w14:textId="77777777" w:rsidR="00247322" w:rsidRPr="0084577B" w:rsidRDefault="00247322" w:rsidP="00247322">
            <w:pPr>
              <w:spacing w:before="0" w:after="0"/>
              <w:jc w:val="center"/>
              <w:rPr>
                <w:rFonts w:cs="Arial"/>
                <w:sz w:val="18"/>
                <w:szCs w:val="18"/>
              </w:rPr>
            </w:pPr>
          </w:p>
        </w:tc>
        <w:tc>
          <w:tcPr>
            <w:tcW w:w="630" w:type="dxa"/>
          </w:tcPr>
          <w:p w14:paraId="6FF0898C" w14:textId="77777777" w:rsidR="00247322" w:rsidRPr="0084577B" w:rsidRDefault="00247322" w:rsidP="00247322">
            <w:pPr>
              <w:spacing w:before="0" w:after="0"/>
              <w:jc w:val="center"/>
              <w:rPr>
                <w:rFonts w:cs="Arial"/>
                <w:sz w:val="18"/>
                <w:szCs w:val="18"/>
              </w:rPr>
            </w:pPr>
          </w:p>
        </w:tc>
      </w:tr>
      <w:tr w:rsidR="00247322" w:rsidRPr="0084577B" w14:paraId="0DF2E513" w14:textId="77777777" w:rsidTr="00247322">
        <w:trPr>
          <w:jc w:val="center"/>
        </w:trPr>
        <w:tc>
          <w:tcPr>
            <w:tcW w:w="1165" w:type="dxa"/>
            <w:vMerge/>
            <w:tcBorders>
              <w:right w:val="single" w:sz="4" w:space="0" w:color="auto"/>
            </w:tcBorders>
            <w:shd w:val="clear" w:color="auto" w:fill="auto"/>
          </w:tcPr>
          <w:p w14:paraId="2DD5C3BC"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7CC2DC88" w14:textId="77777777" w:rsidR="00247322" w:rsidRPr="0084577B" w:rsidRDefault="00247322" w:rsidP="00247322">
            <w:pPr>
              <w:spacing w:before="0" w:after="0"/>
              <w:rPr>
                <w:rFonts w:cs="Arial"/>
                <w:sz w:val="18"/>
                <w:szCs w:val="18"/>
              </w:rPr>
            </w:pPr>
            <w:r w:rsidRPr="0084577B">
              <w:rPr>
                <w:rFonts w:cs="Arial"/>
                <w:sz w:val="18"/>
                <w:szCs w:val="18"/>
              </w:rPr>
              <w:t>5</w:t>
            </w:r>
          </w:p>
        </w:tc>
        <w:tc>
          <w:tcPr>
            <w:tcW w:w="900" w:type="dxa"/>
            <w:tcBorders>
              <w:left w:val="single" w:sz="4" w:space="0" w:color="auto"/>
              <w:right w:val="single" w:sz="4" w:space="0" w:color="auto"/>
            </w:tcBorders>
            <w:shd w:val="clear" w:color="auto" w:fill="auto"/>
          </w:tcPr>
          <w:p w14:paraId="5A935A6C" w14:textId="77777777" w:rsidR="00247322" w:rsidRPr="0084577B" w:rsidRDefault="00247322" w:rsidP="00247322">
            <w:pPr>
              <w:spacing w:before="0" w:after="0"/>
              <w:rPr>
                <w:rFonts w:cs="Arial"/>
                <w:sz w:val="18"/>
                <w:szCs w:val="18"/>
              </w:rPr>
            </w:pPr>
            <w:r w:rsidRPr="0084577B">
              <w:rPr>
                <w:rFonts w:cs="Arial"/>
                <w:sz w:val="18"/>
                <w:szCs w:val="18"/>
              </w:rPr>
              <w:t>332F</w:t>
            </w:r>
          </w:p>
        </w:tc>
        <w:tc>
          <w:tcPr>
            <w:tcW w:w="630" w:type="dxa"/>
            <w:tcBorders>
              <w:left w:val="single" w:sz="4" w:space="0" w:color="auto"/>
            </w:tcBorders>
            <w:vAlign w:val="center"/>
          </w:tcPr>
          <w:p w14:paraId="6200B56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503B2367"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tcPr>
          <w:p w14:paraId="07CA061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6C58EB8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2A51BE2B"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1CF93CC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209D913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57D976B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4CAB8AF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Pr>
          <w:p w14:paraId="6BFE1830" w14:textId="77777777" w:rsidR="00247322" w:rsidRPr="0084577B" w:rsidRDefault="00247322" w:rsidP="00247322">
            <w:pPr>
              <w:spacing w:before="0" w:after="0"/>
              <w:jc w:val="center"/>
              <w:rPr>
                <w:rFonts w:cs="Arial"/>
                <w:sz w:val="18"/>
                <w:szCs w:val="18"/>
              </w:rPr>
            </w:pPr>
          </w:p>
        </w:tc>
      </w:tr>
      <w:tr w:rsidR="00247322" w:rsidRPr="0084577B" w14:paraId="6807CED6" w14:textId="77777777" w:rsidTr="00247322">
        <w:trPr>
          <w:jc w:val="center"/>
        </w:trPr>
        <w:tc>
          <w:tcPr>
            <w:tcW w:w="1165" w:type="dxa"/>
            <w:vMerge/>
            <w:tcBorders>
              <w:bottom w:val="single" w:sz="4" w:space="0" w:color="auto"/>
              <w:right w:val="single" w:sz="4" w:space="0" w:color="auto"/>
            </w:tcBorders>
            <w:shd w:val="clear" w:color="auto" w:fill="auto"/>
          </w:tcPr>
          <w:p w14:paraId="3A4AB24A" w14:textId="77777777" w:rsidR="00247322" w:rsidRPr="0084577B" w:rsidRDefault="00247322" w:rsidP="00247322">
            <w:pPr>
              <w:spacing w:before="0" w:after="0"/>
              <w:rPr>
                <w:rFonts w:cs="Arial"/>
                <w:sz w:val="18"/>
                <w:szCs w:val="18"/>
              </w:rPr>
            </w:pPr>
          </w:p>
        </w:tc>
        <w:tc>
          <w:tcPr>
            <w:tcW w:w="725" w:type="dxa"/>
            <w:tcBorders>
              <w:left w:val="single" w:sz="4" w:space="0" w:color="auto"/>
              <w:bottom w:val="single" w:sz="4" w:space="0" w:color="auto"/>
              <w:right w:val="single" w:sz="4" w:space="0" w:color="auto"/>
            </w:tcBorders>
            <w:shd w:val="clear" w:color="auto" w:fill="auto"/>
          </w:tcPr>
          <w:p w14:paraId="5EA6970C" w14:textId="77777777" w:rsidR="00247322" w:rsidRPr="0084577B" w:rsidRDefault="00247322" w:rsidP="00247322">
            <w:pPr>
              <w:spacing w:before="0" w:after="0"/>
              <w:rPr>
                <w:rFonts w:cs="Arial"/>
                <w:sz w:val="18"/>
                <w:szCs w:val="18"/>
              </w:rPr>
            </w:pPr>
            <w:r w:rsidRPr="0084577B">
              <w:rPr>
                <w:rFonts w:cs="Arial"/>
                <w:sz w:val="18"/>
                <w:szCs w:val="18"/>
              </w:rPr>
              <w:t>6</w:t>
            </w:r>
          </w:p>
        </w:tc>
        <w:tc>
          <w:tcPr>
            <w:tcW w:w="900" w:type="dxa"/>
            <w:tcBorders>
              <w:left w:val="single" w:sz="4" w:space="0" w:color="auto"/>
              <w:bottom w:val="single" w:sz="4" w:space="0" w:color="auto"/>
              <w:right w:val="single" w:sz="4" w:space="0" w:color="auto"/>
            </w:tcBorders>
            <w:shd w:val="clear" w:color="auto" w:fill="auto"/>
          </w:tcPr>
          <w:p w14:paraId="37FDA337" w14:textId="77777777" w:rsidR="00247322" w:rsidRPr="0084577B" w:rsidRDefault="00247322" w:rsidP="00247322">
            <w:pPr>
              <w:spacing w:before="0" w:after="0"/>
              <w:rPr>
                <w:rFonts w:cs="Arial"/>
                <w:sz w:val="18"/>
                <w:szCs w:val="18"/>
              </w:rPr>
            </w:pPr>
            <w:r w:rsidRPr="0084577B">
              <w:rPr>
                <w:rFonts w:cs="Arial"/>
                <w:sz w:val="18"/>
                <w:szCs w:val="18"/>
              </w:rPr>
              <w:t>322F</w:t>
            </w:r>
          </w:p>
        </w:tc>
        <w:tc>
          <w:tcPr>
            <w:tcW w:w="630" w:type="dxa"/>
            <w:tcBorders>
              <w:left w:val="single" w:sz="4" w:space="0" w:color="auto"/>
              <w:bottom w:val="single" w:sz="4" w:space="0" w:color="auto"/>
            </w:tcBorders>
            <w:vAlign w:val="center"/>
          </w:tcPr>
          <w:p w14:paraId="186B587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vAlign w:val="center"/>
          </w:tcPr>
          <w:p w14:paraId="692E6F47"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bottom w:val="single" w:sz="4" w:space="0" w:color="auto"/>
            </w:tcBorders>
          </w:tcPr>
          <w:p w14:paraId="356FD5A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bottom w:val="single" w:sz="4" w:space="0" w:color="auto"/>
              <w:right w:val="single" w:sz="4" w:space="0" w:color="auto"/>
            </w:tcBorders>
          </w:tcPr>
          <w:p w14:paraId="1E643FD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bottom w:val="single" w:sz="4" w:space="0" w:color="auto"/>
            </w:tcBorders>
            <w:shd w:val="clear" w:color="auto" w:fill="auto"/>
          </w:tcPr>
          <w:p w14:paraId="06F2ACBF" w14:textId="77777777" w:rsidR="00247322" w:rsidRPr="0084577B" w:rsidRDefault="00247322" w:rsidP="00247322">
            <w:pPr>
              <w:spacing w:before="0" w:after="0"/>
              <w:jc w:val="center"/>
              <w:rPr>
                <w:rFonts w:cs="Arial"/>
                <w:sz w:val="18"/>
                <w:szCs w:val="18"/>
              </w:rPr>
            </w:pPr>
          </w:p>
        </w:tc>
        <w:tc>
          <w:tcPr>
            <w:tcW w:w="540" w:type="dxa"/>
            <w:tcBorders>
              <w:bottom w:val="single" w:sz="4" w:space="0" w:color="auto"/>
              <w:right w:val="single" w:sz="4" w:space="0" w:color="auto"/>
            </w:tcBorders>
            <w:shd w:val="clear" w:color="auto" w:fill="auto"/>
          </w:tcPr>
          <w:p w14:paraId="26D9DC5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bottom w:val="single" w:sz="4" w:space="0" w:color="auto"/>
            </w:tcBorders>
            <w:shd w:val="clear" w:color="auto" w:fill="auto"/>
          </w:tcPr>
          <w:p w14:paraId="0EE72EA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shd w:val="clear" w:color="auto" w:fill="auto"/>
          </w:tcPr>
          <w:p w14:paraId="55F695B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tcBorders>
          </w:tcPr>
          <w:p w14:paraId="6FDA5269" w14:textId="77777777" w:rsidR="00247322" w:rsidRPr="0084577B" w:rsidRDefault="00247322" w:rsidP="00247322">
            <w:pPr>
              <w:spacing w:before="0" w:after="0"/>
              <w:jc w:val="center"/>
              <w:rPr>
                <w:rFonts w:cs="Arial"/>
                <w:sz w:val="18"/>
                <w:szCs w:val="18"/>
              </w:rPr>
            </w:pPr>
          </w:p>
        </w:tc>
        <w:tc>
          <w:tcPr>
            <w:tcW w:w="630" w:type="dxa"/>
            <w:tcBorders>
              <w:bottom w:val="single" w:sz="4" w:space="0" w:color="auto"/>
            </w:tcBorders>
          </w:tcPr>
          <w:p w14:paraId="25988A8B" w14:textId="77777777" w:rsidR="00247322" w:rsidRPr="0084577B" w:rsidRDefault="00247322" w:rsidP="00247322">
            <w:pPr>
              <w:spacing w:before="0" w:after="0"/>
              <w:jc w:val="center"/>
              <w:rPr>
                <w:rFonts w:cs="Arial"/>
                <w:sz w:val="18"/>
                <w:szCs w:val="18"/>
              </w:rPr>
            </w:pPr>
          </w:p>
        </w:tc>
      </w:tr>
      <w:tr w:rsidR="00247322" w:rsidRPr="0084577B" w14:paraId="4478CD01" w14:textId="77777777" w:rsidTr="00247322">
        <w:trPr>
          <w:jc w:val="center"/>
        </w:trPr>
        <w:tc>
          <w:tcPr>
            <w:tcW w:w="1165" w:type="dxa"/>
            <w:vMerge w:val="restart"/>
            <w:tcBorders>
              <w:top w:val="single" w:sz="4" w:space="0" w:color="auto"/>
              <w:right w:val="single" w:sz="4" w:space="0" w:color="auto"/>
            </w:tcBorders>
            <w:shd w:val="clear" w:color="auto" w:fill="auto"/>
          </w:tcPr>
          <w:p w14:paraId="0E96C781" w14:textId="77777777" w:rsidR="00247322" w:rsidRPr="0084577B" w:rsidRDefault="00247322" w:rsidP="00247322">
            <w:pPr>
              <w:spacing w:before="0" w:after="0"/>
              <w:rPr>
                <w:rFonts w:cs="Arial"/>
                <w:sz w:val="18"/>
                <w:szCs w:val="18"/>
              </w:rPr>
            </w:pPr>
            <w:r w:rsidRPr="0084577B">
              <w:rPr>
                <w:rFonts w:cs="Arial"/>
                <w:sz w:val="18"/>
                <w:szCs w:val="18"/>
              </w:rPr>
              <w:t>Sept. 20</w:t>
            </w:r>
          </w:p>
        </w:tc>
        <w:tc>
          <w:tcPr>
            <w:tcW w:w="725" w:type="dxa"/>
            <w:tcBorders>
              <w:top w:val="single" w:sz="4" w:space="0" w:color="auto"/>
              <w:left w:val="single" w:sz="4" w:space="0" w:color="auto"/>
              <w:right w:val="single" w:sz="4" w:space="0" w:color="auto"/>
            </w:tcBorders>
            <w:shd w:val="clear" w:color="auto" w:fill="auto"/>
          </w:tcPr>
          <w:p w14:paraId="49705895" w14:textId="77777777" w:rsidR="00247322" w:rsidRPr="0084577B" w:rsidRDefault="00247322" w:rsidP="00247322">
            <w:pPr>
              <w:spacing w:before="0" w:after="0"/>
              <w:rPr>
                <w:rFonts w:cs="Arial"/>
                <w:sz w:val="18"/>
                <w:szCs w:val="18"/>
              </w:rPr>
            </w:pPr>
            <w:r w:rsidRPr="0084577B">
              <w:rPr>
                <w:rFonts w:cs="Arial"/>
                <w:sz w:val="18"/>
                <w:szCs w:val="18"/>
              </w:rPr>
              <w:t>1</w:t>
            </w:r>
          </w:p>
        </w:tc>
        <w:tc>
          <w:tcPr>
            <w:tcW w:w="900" w:type="dxa"/>
            <w:tcBorders>
              <w:top w:val="single" w:sz="4" w:space="0" w:color="auto"/>
              <w:left w:val="single" w:sz="4" w:space="0" w:color="auto"/>
              <w:right w:val="single" w:sz="4" w:space="0" w:color="auto"/>
            </w:tcBorders>
            <w:shd w:val="clear" w:color="auto" w:fill="auto"/>
          </w:tcPr>
          <w:p w14:paraId="76033939" w14:textId="77777777" w:rsidR="00247322" w:rsidRPr="0084577B" w:rsidRDefault="00247322" w:rsidP="00247322">
            <w:pPr>
              <w:spacing w:before="0" w:after="0"/>
              <w:rPr>
                <w:rFonts w:cs="Arial"/>
                <w:sz w:val="18"/>
                <w:szCs w:val="18"/>
              </w:rPr>
            </w:pPr>
            <w:r w:rsidRPr="0084577B">
              <w:rPr>
                <w:rFonts w:cs="Arial"/>
                <w:sz w:val="18"/>
                <w:szCs w:val="18"/>
              </w:rPr>
              <w:t>319F</w:t>
            </w:r>
          </w:p>
        </w:tc>
        <w:tc>
          <w:tcPr>
            <w:tcW w:w="630" w:type="dxa"/>
            <w:tcBorders>
              <w:top w:val="single" w:sz="4" w:space="0" w:color="auto"/>
              <w:left w:val="single" w:sz="4" w:space="0" w:color="auto"/>
            </w:tcBorders>
            <w:vAlign w:val="center"/>
          </w:tcPr>
          <w:p w14:paraId="74B72B8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vAlign w:val="center"/>
          </w:tcPr>
          <w:p w14:paraId="320DC292"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top w:val="single" w:sz="4" w:space="0" w:color="auto"/>
              <w:left w:val="single" w:sz="4" w:space="0" w:color="auto"/>
            </w:tcBorders>
          </w:tcPr>
          <w:p w14:paraId="54EE1D8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right w:val="single" w:sz="4" w:space="0" w:color="auto"/>
            </w:tcBorders>
          </w:tcPr>
          <w:p w14:paraId="4DEE95C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left w:val="single" w:sz="4" w:space="0" w:color="auto"/>
            </w:tcBorders>
            <w:shd w:val="clear" w:color="auto" w:fill="auto"/>
          </w:tcPr>
          <w:p w14:paraId="54F420A5" w14:textId="77777777" w:rsidR="00247322" w:rsidRPr="0084577B" w:rsidRDefault="00247322" w:rsidP="00247322">
            <w:pPr>
              <w:spacing w:before="0" w:after="0"/>
              <w:jc w:val="center"/>
              <w:rPr>
                <w:rFonts w:cs="Arial"/>
                <w:sz w:val="18"/>
                <w:szCs w:val="18"/>
              </w:rPr>
            </w:pPr>
          </w:p>
        </w:tc>
        <w:tc>
          <w:tcPr>
            <w:tcW w:w="540" w:type="dxa"/>
            <w:tcBorders>
              <w:top w:val="single" w:sz="4" w:space="0" w:color="auto"/>
              <w:right w:val="single" w:sz="4" w:space="0" w:color="auto"/>
            </w:tcBorders>
            <w:shd w:val="clear" w:color="auto" w:fill="auto"/>
          </w:tcPr>
          <w:p w14:paraId="34954CB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left w:val="single" w:sz="4" w:space="0" w:color="auto"/>
            </w:tcBorders>
            <w:shd w:val="clear" w:color="auto" w:fill="auto"/>
          </w:tcPr>
          <w:p w14:paraId="5EAD864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shd w:val="clear" w:color="auto" w:fill="auto"/>
          </w:tcPr>
          <w:p w14:paraId="42049A7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tcBorders>
          </w:tcPr>
          <w:p w14:paraId="45A7D20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tcBorders>
          </w:tcPr>
          <w:p w14:paraId="523132DB" w14:textId="77777777" w:rsidR="00247322" w:rsidRPr="0084577B" w:rsidRDefault="00247322" w:rsidP="00247322">
            <w:pPr>
              <w:spacing w:before="0" w:after="0"/>
              <w:jc w:val="center"/>
              <w:rPr>
                <w:rFonts w:cs="Arial"/>
                <w:sz w:val="18"/>
                <w:szCs w:val="18"/>
              </w:rPr>
            </w:pPr>
          </w:p>
        </w:tc>
      </w:tr>
      <w:tr w:rsidR="00247322" w:rsidRPr="0084577B" w14:paraId="21BE5153" w14:textId="77777777" w:rsidTr="00247322">
        <w:trPr>
          <w:jc w:val="center"/>
        </w:trPr>
        <w:tc>
          <w:tcPr>
            <w:tcW w:w="1165" w:type="dxa"/>
            <w:vMerge/>
            <w:tcBorders>
              <w:right w:val="single" w:sz="4" w:space="0" w:color="auto"/>
            </w:tcBorders>
            <w:shd w:val="clear" w:color="auto" w:fill="auto"/>
          </w:tcPr>
          <w:p w14:paraId="695D8A35"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448C1435" w14:textId="77777777" w:rsidR="00247322" w:rsidRPr="0084577B" w:rsidRDefault="00247322" w:rsidP="00247322">
            <w:pPr>
              <w:spacing w:before="0" w:after="0"/>
              <w:rPr>
                <w:rFonts w:cs="Arial"/>
                <w:sz w:val="18"/>
                <w:szCs w:val="18"/>
              </w:rPr>
            </w:pPr>
            <w:r w:rsidRPr="0084577B">
              <w:rPr>
                <w:rFonts w:cs="Arial"/>
                <w:sz w:val="18"/>
                <w:szCs w:val="18"/>
              </w:rPr>
              <w:t>2</w:t>
            </w:r>
          </w:p>
        </w:tc>
        <w:tc>
          <w:tcPr>
            <w:tcW w:w="900" w:type="dxa"/>
            <w:tcBorders>
              <w:left w:val="single" w:sz="4" w:space="0" w:color="auto"/>
              <w:right w:val="single" w:sz="4" w:space="0" w:color="auto"/>
            </w:tcBorders>
            <w:shd w:val="clear" w:color="auto" w:fill="auto"/>
          </w:tcPr>
          <w:p w14:paraId="4CEFFFE2" w14:textId="77777777" w:rsidR="00247322" w:rsidRPr="0084577B" w:rsidRDefault="00247322" w:rsidP="00247322">
            <w:pPr>
              <w:spacing w:before="0" w:after="0"/>
              <w:rPr>
                <w:rFonts w:cs="Arial"/>
                <w:sz w:val="18"/>
                <w:szCs w:val="18"/>
              </w:rPr>
            </w:pPr>
            <w:r w:rsidRPr="0084577B">
              <w:rPr>
                <w:rFonts w:cs="Arial"/>
                <w:sz w:val="18"/>
                <w:szCs w:val="18"/>
              </w:rPr>
              <w:t>304F</w:t>
            </w:r>
          </w:p>
        </w:tc>
        <w:tc>
          <w:tcPr>
            <w:tcW w:w="630" w:type="dxa"/>
            <w:tcBorders>
              <w:left w:val="single" w:sz="4" w:space="0" w:color="auto"/>
            </w:tcBorders>
            <w:vAlign w:val="center"/>
          </w:tcPr>
          <w:p w14:paraId="2E3857A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428726EA"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55ECADE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73D8816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53E88037"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198BA25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1CDE92D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21B4B37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2C551F1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Pr>
          <w:p w14:paraId="589686C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r>
      <w:tr w:rsidR="00247322" w:rsidRPr="0084577B" w14:paraId="396C2259" w14:textId="77777777" w:rsidTr="00247322">
        <w:trPr>
          <w:jc w:val="center"/>
        </w:trPr>
        <w:tc>
          <w:tcPr>
            <w:tcW w:w="1165" w:type="dxa"/>
            <w:vMerge/>
            <w:tcBorders>
              <w:right w:val="single" w:sz="4" w:space="0" w:color="auto"/>
            </w:tcBorders>
            <w:shd w:val="clear" w:color="auto" w:fill="auto"/>
          </w:tcPr>
          <w:p w14:paraId="1D429161"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1DD000DF" w14:textId="77777777" w:rsidR="00247322" w:rsidRPr="0084577B" w:rsidRDefault="00247322" w:rsidP="00247322">
            <w:pPr>
              <w:spacing w:before="0" w:after="0"/>
              <w:rPr>
                <w:rFonts w:cs="Arial"/>
                <w:sz w:val="18"/>
                <w:szCs w:val="18"/>
              </w:rPr>
            </w:pPr>
            <w:r w:rsidRPr="0084577B">
              <w:rPr>
                <w:rFonts w:cs="Arial"/>
                <w:sz w:val="18"/>
                <w:szCs w:val="18"/>
              </w:rPr>
              <w:t>3</w:t>
            </w:r>
          </w:p>
        </w:tc>
        <w:tc>
          <w:tcPr>
            <w:tcW w:w="900" w:type="dxa"/>
            <w:tcBorders>
              <w:left w:val="single" w:sz="4" w:space="0" w:color="auto"/>
              <w:right w:val="single" w:sz="4" w:space="0" w:color="auto"/>
            </w:tcBorders>
            <w:shd w:val="clear" w:color="auto" w:fill="auto"/>
          </w:tcPr>
          <w:p w14:paraId="4FBE1B31" w14:textId="77777777" w:rsidR="00247322" w:rsidRPr="0084577B" w:rsidRDefault="00247322" w:rsidP="00247322">
            <w:pPr>
              <w:spacing w:before="0" w:after="0"/>
              <w:rPr>
                <w:rFonts w:cs="Arial"/>
                <w:sz w:val="18"/>
                <w:szCs w:val="18"/>
              </w:rPr>
            </w:pPr>
            <w:r w:rsidRPr="0084577B">
              <w:rPr>
                <w:rFonts w:cs="Arial"/>
                <w:sz w:val="18"/>
                <w:szCs w:val="18"/>
              </w:rPr>
              <w:t>318F</w:t>
            </w:r>
          </w:p>
        </w:tc>
        <w:tc>
          <w:tcPr>
            <w:tcW w:w="630" w:type="dxa"/>
            <w:tcBorders>
              <w:left w:val="single" w:sz="4" w:space="0" w:color="auto"/>
            </w:tcBorders>
            <w:vAlign w:val="center"/>
          </w:tcPr>
          <w:p w14:paraId="4B25F8C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0AC592D5" w14:textId="77777777" w:rsidR="00247322" w:rsidRPr="0084577B" w:rsidRDefault="00247322" w:rsidP="00247322">
            <w:pPr>
              <w:spacing w:before="0" w:after="0"/>
              <w:jc w:val="center"/>
              <w:rPr>
                <w:rFonts w:cs="Arial"/>
                <w:color w:val="000000"/>
                <w:sz w:val="18"/>
                <w:szCs w:val="18"/>
              </w:rPr>
            </w:pPr>
          </w:p>
        </w:tc>
        <w:tc>
          <w:tcPr>
            <w:tcW w:w="630" w:type="dxa"/>
            <w:tcBorders>
              <w:left w:val="single" w:sz="4" w:space="0" w:color="auto"/>
            </w:tcBorders>
          </w:tcPr>
          <w:p w14:paraId="589EB31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5B4A798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53247AD8"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39898BA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6CBF880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0AD2E9F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58654ADE" w14:textId="77777777" w:rsidR="00247322" w:rsidRPr="0084577B" w:rsidRDefault="00247322" w:rsidP="00247322">
            <w:pPr>
              <w:spacing w:before="0" w:after="0"/>
              <w:jc w:val="center"/>
              <w:rPr>
                <w:rFonts w:cs="Arial"/>
                <w:sz w:val="18"/>
                <w:szCs w:val="18"/>
              </w:rPr>
            </w:pPr>
          </w:p>
        </w:tc>
        <w:tc>
          <w:tcPr>
            <w:tcW w:w="630" w:type="dxa"/>
          </w:tcPr>
          <w:p w14:paraId="40F606B5" w14:textId="77777777" w:rsidR="00247322" w:rsidRPr="0084577B" w:rsidRDefault="00247322" w:rsidP="00247322">
            <w:pPr>
              <w:spacing w:before="0" w:after="0"/>
              <w:jc w:val="center"/>
              <w:rPr>
                <w:rFonts w:cs="Arial"/>
                <w:sz w:val="18"/>
                <w:szCs w:val="18"/>
              </w:rPr>
            </w:pPr>
          </w:p>
        </w:tc>
      </w:tr>
      <w:tr w:rsidR="00247322" w:rsidRPr="0084577B" w14:paraId="6C1ED414" w14:textId="77777777" w:rsidTr="00247322">
        <w:trPr>
          <w:jc w:val="center"/>
        </w:trPr>
        <w:tc>
          <w:tcPr>
            <w:tcW w:w="1165" w:type="dxa"/>
            <w:vMerge/>
            <w:tcBorders>
              <w:right w:val="single" w:sz="4" w:space="0" w:color="auto"/>
            </w:tcBorders>
            <w:shd w:val="clear" w:color="auto" w:fill="auto"/>
          </w:tcPr>
          <w:p w14:paraId="046E8CF3"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2021E6E0" w14:textId="77777777" w:rsidR="00247322" w:rsidRPr="0084577B" w:rsidRDefault="00247322" w:rsidP="00247322">
            <w:pPr>
              <w:spacing w:before="0" w:after="0"/>
              <w:rPr>
                <w:rFonts w:cs="Arial"/>
                <w:sz w:val="18"/>
                <w:szCs w:val="18"/>
              </w:rPr>
            </w:pPr>
            <w:r w:rsidRPr="0084577B">
              <w:rPr>
                <w:rFonts w:cs="Arial"/>
                <w:sz w:val="18"/>
                <w:szCs w:val="18"/>
              </w:rPr>
              <w:t>4</w:t>
            </w:r>
          </w:p>
        </w:tc>
        <w:tc>
          <w:tcPr>
            <w:tcW w:w="900" w:type="dxa"/>
            <w:tcBorders>
              <w:left w:val="single" w:sz="4" w:space="0" w:color="auto"/>
              <w:right w:val="single" w:sz="4" w:space="0" w:color="auto"/>
            </w:tcBorders>
            <w:shd w:val="clear" w:color="auto" w:fill="auto"/>
          </w:tcPr>
          <w:p w14:paraId="4FA2D360" w14:textId="77777777" w:rsidR="00247322" w:rsidRPr="0084577B" w:rsidRDefault="00247322" w:rsidP="00247322">
            <w:pPr>
              <w:spacing w:before="0" w:after="0"/>
              <w:rPr>
                <w:rFonts w:cs="Arial"/>
                <w:sz w:val="18"/>
                <w:szCs w:val="18"/>
              </w:rPr>
            </w:pPr>
            <w:r w:rsidRPr="0084577B">
              <w:rPr>
                <w:rFonts w:cs="Arial"/>
                <w:sz w:val="18"/>
                <w:szCs w:val="18"/>
              </w:rPr>
              <w:t>309F</w:t>
            </w:r>
          </w:p>
        </w:tc>
        <w:tc>
          <w:tcPr>
            <w:tcW w:w="630" w:type="dxa"/>
            <w:tcBorders>
              <w:left w:val="single" w:sz="4" w:space="0" w:color="auto"/>
            </w:tcBorders>
            <w:vAlign w:val="center"/>
          </w:tcPr>
          <w:p w14:paraId="3493E5F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28E9F146"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31D9DB4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0DBE0C43" w14:textId="77777777" w:rsidR="00247322" w:rsidRPr="0084577B" w:rsidRDefault="00247322" w:rsidP="00247322">
            <w:pPr>
              <w:spacing w:before="0" w:after="0"/>
              <w:jc w:val="center"/>
              <w:rPr>
                <w:rFonts w:cs="Arial"/>
                <w:sz w:val="18"/>
                <w:szCs w:val="18"/>
              </w:rPr>
            </w:pPr>
          </w:p>
        </w:tc>
        <w:tc>
          <w:tcPr>
            <w:tcW w:w="540" w:type="dxa"/>
            <w:tcBorders>
              <w:left w:val="single" w:sz="4" w:space="0" w:color="auto"/>
            </w:tcBorders>
            <w:shd w:val="clear" w:color="auto" w:fill="auto"/>
          </w:tcPr>
          <w:p w14:paraId="4EE9152B"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5EDE009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05CA79C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43AD981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75B1507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Pr>
          <w:p w14:paraId="2E68234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r>
      <w:tr w:rsidR="00247322" w:rsidRPr="0084577B" w14:paraId="41049D3C" w14:textId="77777777" w:rsidTr="00247322">
        <w:trPr>
          <w:jc w:val="center"/>
        </w:trPr>
        <w:tc>
          <w:tcPr>
            <w:tcW w:w="1165" w:type="dxa"/>
            <w:vMerge/>
            <w:tcBorders>
              <w:right w:val="single" w:sz="4" w:space="0" w:color="auto"/>
            </w:tcBorders>
            <w:shd w:val="clear" w:color="auto" w:fill="auto"/>
          </w:tcPr>
          <w:p w14:paraId="75BAE951"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1E95B18D" w14:textId="77777777" w:rsidR="00247322" w:rsidRPr="0084577B" w:rsidRDefault="00247322" w:rsidP="00247322">
            <w:pPr>
              <w:spacing w:before="0" w:after="0"/>
              <w:rPr>
                <w:rFonts w:cs="Arial"/>
                <w:sz w:val="18"/>
                <w:szCs w:val="18"/>
              </w:rPr>
            </w:pPr>
            <w:r w:rsidRPr="0084577B">
              <w:rPr>
                <w:rFonts w:cs="Arial"/>
                <w:sz w:val="18"/>
                <w:szCs w:val="18"/>
              </w:rPr>
              <w:t>5</w:t>
            </w:r>
          </w:p>
        </w:tc>
        <w:tc>
          <w:tcPr>
            <w:tcW w:w="900" w:type="dxa"/>
            <w:tcBorders>
              <w:left w:val="single" w:sz="4" w:space="0" w:color="auto"/>
              <w:right w:val="single" w:sz="4" w:space="0" w:color="auto"/>
            </w:tcBorders>
            <w:shd w:val="clear" w:color="auto" w:fill="auto"/>
          </w:tcPr>
          <w:p w14:paraId="6FC94211" w14:textId="77777777" w:rsidR="00247322" w:rsidRPr="0084577B" w:rsidRDefault="00247322" w:rsidP="00247322">
            <w:pPr>
              <w:spacing w:before="0" w:after="0"/>
              <w:rPr>
                <w:rFonts w:cs="Arial"/>
                <w:sz w:val="18"/>
                <w:szCs w:val="18"/>
              </w:rPr>
            </w:pPr>
            <w:r w:rsidRPr="0084577B">
              <w:rPr>
                <w:rFonts w:cs="Arial"/>
                <w:sz w:val="18"/>
                <w:szCs w:val="18"/>
              </w:rPr>
              <w:t>302F</w:t>
            </w:r>
          </w:p>
        </w:tc>
        <w:tc>
          <w:tcPr>
            <w:tcW w:w="630" w:type="dxa"/>
            <w:tcBorders>
              <w:left w:val="single" w:sz="4" w:space="0" w:color="auto"/>
            </w:tcBorders>
            <w:vAlign w:val="center"/>
          </w:tcPr>
          <w:p w14:paraId="16F869D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5300DA55"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62C4D36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33F01A06" w14:textId="77777777" w:rsidR="00247322" w:rsidRPr="0084577B" w:rsidRDefault="00247322" w:rsidP="00247322">
            <w:pPr>
              <w:spacing w:before="0" w:after="0"/>
              <w:jc w:val="center"/>
              <w:rPr>
                <w:rFonts w:cs="Arial"/>
                <w:sz w:val="18"/>
                <w:szCs w:val="18"/>
              </w:rPr>
            </w:pPr>
          </w:p>
        </w:tc>
        <w:tc>
          <w:tcPr>
            <w:tcW w:w="540" w:type="dxa"/>
            <w:tcBorders>
              <w:left w:val="single" w:sz="4" w:space="0" w:color="auto"/>
            </w:tcBorders>
            <w:shd w:val="clear" w:color="auto" w:fill="auto"/>
          </w:tcPr>
          <w:p w14:paraId="1D2323B6"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681DB43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569682A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672046F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5C4F784D" w14:textId="77777777" w:rsidR="00247322" w:rsidRPr="0084577B" w:rsidRDefault="00247322" w:rsidP="00247322">
            <w:pPr>
              <w:spacing w:before="0" w:after="0"/>
              <w:jc w:val="center"/>
              <w:rPr>
                <w:rFonts w:cs="Arial"/>
                <w:sz w:val="18"/>
                <w:szCs w:val="18"/>
              </w:rPr>
            </w:pPr>
          </w:p>
        </w:tc>
        <w:tc>
          <w:tcPr>
            <w:tcW w:w="630" w:type="dxa"/>
          </w:tcPr>
          <w:p w14:paraId="6FC7048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r>
      <w:tr w:rsidR="00247322" w:rsidRPr="0084577B" w14:paraId="3CD2A8AD" w14:textId="77777777" w:rsidTr="00247322">
        <w:trPr>
          <w:jc w:val="center"/>
        </w:trPr>
        <w:tc>
          <w:tcPr>
            <w:tcW w:w="1165" w:type="dxa"/>
            <w:vMerge/>
            <w:tcBorders>
              <w:right w:val="single" w:sz="4" w:space="0" w:color="auto"/>
            </w:tcBorders>
            <w:shd w:val="clear" w:color="auto" w:fill="auto"/>
          </w:tcPr>
          <w:p w14:paraId="6910CEA7"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44D4BDED" w14:textId="77777777" w:rsidR="00247322" w:rsidRPr="0084577B" w:rsidRDefault="00247322" w:rsidP="00247322">
            <w:pPr>
              <w:spacing w:before="0" w:after="0"/>
              <w:rPr>
                <w:rFonts w:cs="Arial"/>
                <w:sz w:val="18"/>
                <w:szCs w:val="18"/>
              </w:rPr>
            </w:pPr>
            <w:r w:rsidRPr="0084577B">
              <w:rPr>
                <w:rFonts w:cs="Arial"/>
                <w:sz w:val="18"/>
                <w:szCs w:val="18"/>
              </w:rPr>
              <w:t>6</w:t>
            </w:r>
          </w:p>
        </w:tc>
        <w:tc>
          <w:tcPr>
            <w:tcW w:w="900" w:type="dxa"/>
            <w:tcBorders>
              <w:left w:val="single" w:sz="4" w:space="0" w:color="auto"/>
              <w:right w:val="single" w:sz="4" w:space="0" w:color="auto"/>
            </w:tcBorders>
            <w:shd w:val="clear" w:color="auto" w:fill="auto"/>
          </w:tcPr>
          <w:p w14:paraId="3086FE19" w14:textId="77777777" w:rsidR="00247322" w:rsidRPr="0084577B" w:rsidRDefault="00247322" w:rsidP="00247322">
            <w:pPr>
              <w:spacing w:before="0" w:after="0"/>
              <w:rPr>
                <w:rFonts w:cs="Arial"/>
                <w:sz w:val="18"/>
                <w:szCs w:val="18"/>
              </w:rPr>
            </w:pPr>
            <w:r w:rsidRPr="0084577B">
              <w:rPr>
                <w:rFonts w:cs="Arial"/>
                <w:sz w:val="18"/>
                <w:szCs w:val="18"/>
              </w:rPr>
              <w:t>288F</w:t>
            </w:r>
          </w:p>
        </w:tc>
        <w:tc>
          <w:tcPr>
            <w:tcW w:w="630" w:type="dxa"/>
            <w:tcBorders>
              <w:left w:val="single" w:sz="4" w:space="0" w:color="auto"/>
            </w:tcBorders>
            <w:vAlign w:val="center"/>
          </w:tcPr>
          <w:p w14:paraId="45CEC61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28936037"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38DEE65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5A38431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3B72CA3C"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3DC5237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4EEE1A2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1F6EB53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752AF7C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Pr>
          <w:p w14:paraId="0C6FEC8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r>
      <w:tr w:rsidR="00247322" w:rsidRPr="0084577B" w14:paraId="316B179B" w14:textId="77777777" w:rsidTr="00247322">
        <w:trPr>
          <w:jc w:val="center"/>
        </w:trPr>
        <w:tc>
          <w:tcPr>
            <w:tcW w:w="1165" w:type="dxa"/>
            <w:vMerge/>
            <w:tcBorders>
              <w:right w:val="single" w:sz="4" w:space="0" w:color="auto"/>
            </w:tcBorders>
            <w:shd w:val="clear" w:color="auto" w:fill="auto"/>
          </w:tcPr>
          <w:p w14:paraId="789DCB50"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588DAD6E" w14:textId="77777777" w:rsidR="00247322" w:rsidRPr="0084577B" w:rsidRDefault="00247322" w:rsidP="00247322">
            <w:pPr>
              <w:spacing w:before="0" w:after="0"/>
              <w:rPr>
                <w:rFonts w:cs="Arial"/>
                <w:sz w:val="18"/>
                <w:szCs w:val="18"/>
              </w:rPr>
            </w:pPr>
            <w:r w:rsidRPr="0084577B">
              <w:rPr>
                <w:rFonts w:cs="Arial"/>
                <w:sz w:val="18"/>
                <w:szCs w:val="18"/>
              </w:rPr>
              <w:t>7</w:t>
            </w:r>
          </w:p>
        </w:tc>
        <w:tc>
          <w:tcPr>
            <w:tcW w:w="900" w:type="dxa"/>
            <w:tcBorders>
              <w:left w:val="single" w:sz="4" w:space="0" w:color="auto"/>
              <w:right w:val="single" w:sz="4" w:space="0" w:color="auto"/>
            </w:tcBorders>
            <w:shd w:val="clear" w:color="auto" w:fill="auto"/>
          </w:tcPr>
          <w:p w14:paraId="4E43280E" w14:textId="77777777" w:rsidR="00247322" w:rsidRPr="0084577B" w:rsidRDefault="00247322" w:rsidP="00247322">
            <w:pPr>
              <w:spacing w:before="0" w:after="0"/>
              <w:rPr>
                <w:rFonts w:cs="Arial"/>
                <w:sz w:val="18"/>
                <w:szCs w:val="18"/>
              </w:rPr>
            </w:pPr>
            <w:r w:rsidRPr="0084577B">
              <w:rPr>
                <w:rFonts w:cs="Arial"/>
                <w:sz w:val="18"/>
                <w:szCs w:val="18"/>
              </w:rPr>
              <w:t>291F</w:t>
            </w:r>
          </w:p>
        </w:tc>
        <w:tc>
          <w:tcPr>
            <w:tcW w:w="630" w:type="dxa"/>
            <w:tcBorders>
              <w:left w:val="single" w:sz="4" w:space="0" w:color="auto"/>
            </w:tcBorders>
            <w:vAlign w:val="center"/>
          </w:tcPr>
          <w:p w14:paraId="01648BC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09536AAD" w14:textId="77777777" w:rsidR="00247322" w:rsidRPr="0084577B" w:rsidRDefault="00247322" w:rsidP="00247322">
            <w:pPr>
              <w:spacing w:before="0" w:after="0"/>
              <w:jc w:val="center"/>
              <w:rPr>
                <w:rFonts w:cs="Arial"/>
                <w:color w:val="000000"/>
                <w:sz w:val="18"/>
                <w:szCs w:val="18"/>
              </w:rPr>
            </w:pPr>
          </w:p>
        </w:tc>
        <w:tc>
          <w:tcPr>
            <w:tcW w:w="630" w:type="dxa"/>
            <w:tcBorders>
              <w:left w:val="single" w:sz="4" w:space="0" w:color="auto"/>
            </w:tcBorders>
          </w:tcPr>
          <w:p w14:paraId="60301B5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3096535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12088B66"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6CD88A8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4A46C83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187BACF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5BA64D8D" w14:textId="77777777" w:rsidR="00247322" w:rsidRPr="0084577B" w:rsidRDefault="00247322" w:rsidP="00247322">
            <w:pPr>
              <w:spacing w:before="0" w:after="0"/>
              <w:jc w:val="center"/>
              <w:rPr>
                <w:rFonts w:cs="Arial"/>
                <w:sz w:val="18"/>
                <w:szCs w:val="18"/>
              </w:rPr>
            </w:pPr>
          </w:p>
        </w:tc>
        <w:tc>
          <w:tcPr>
            <w:tcW w:w="630" w:type="dxa"/>
          </w:tcPr>
          <w:p w14:paraId="15F9F650" w14:textId="77777777" w:rsidR="00247322" w:rsidRPr="0084577B" w:rsidRDefault="00247322" w:rsidP="00247322">
            <w:pPr>
              <w:spacing w:before="0" w:after="0"/>
              <w:jc w:val="center"/>
              <w:rPr>
                <w:rFonts w:cs="Arial"/>
                <w:sz w:val="18"/>
                <w:szCs w:val="18"/>
              </w:rPr>
            </w:pPr>
          </w:p>
        </w:tc>
      </w:tr>
      <w:tr w:rsidR="00247322" w:rsidRPr="0084577B" w14:paraId="261641FA" w14:textId="77777777" w:rsidTr="00247322">
        <w:trPr>
          <w:jc w:val="center"/>
        </w:trPr>
        <w:tc>
          <w:tcPr>
            <w:tcW w:w="1165" w:type="dxa"/>
            <w:vMerge/>
            <w:tcBorders>
              <w:right w:val="single" w:sz="4" w:space="0" w:color="auto"/>
            </w:tcBorders>
            <w:shd w:val="clear" w:color="auto" w:fill="auto"/>
          </w:tcPr>
          <w:p w14:paraId="74756627"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56DCE5FF" w14:textId="77777777" w:rsidR="00247322" w:rsidRPr="0084577B" w:rsidRDefault="00247322" w:rsidP="00247322">
            <w:pPr>
              <w:spacing w:before="0" w:after="0"/>
              <w:rPr>
                <w:rFonts w:cs="Arial"/>
                <w:sz w:val="18"/>
                <w:szCs w:val="18"/>
              </w:rPr>
            </w:pPr>
            <w:r w:rsidRPr="0084577B">
              <w:rPr>
                <w:rFonts w:cs="Arial"/>
                <w:sz w:val="18"/>
                <w:szCs w:val="18"/>
              </w:rPr>
              <w:t>8</w:t>
            </w:r>
          </w:p>
        </w:tc>
        <w:tc>
          <w:tcPr>
            <w:tcW w:w="900" w:type="dxa"/>
            <w:tcBorders>
              <w:left w:val="single" w:sz="4" w:space="0" w:color="auto"/>
              <w:right w:val="single" w:sz="4" w:space="0" w:color="auto"/>
            </w:tcBorders>
            <w:shd w:val="clear" w:color="auto" w:fill="auto"/>
          </w:tcPr>
          <w:p w14:paraId="73703CFA" w14:textId="77777777" w:rsidR="00247322" w:rsidRPr="0084577B" w:rsidRDefault="00247322" w:rsidP="00247322">
            <w:pPr>
              <w:spacing w:before="0" w:after="0"/>
              <w:rPr>
                <w:rFonts w:cs="Arial"/>
                <w:sz w:val="18"/>
                <w:szCs w:val="18"/>
              </w:rPr>
            </w:pPr>
            <w:r w:rsidRPr="0084577B">
              <w:rPr>
                <w:rFonts w:cs="Arial"/>
                <w:sz w:val="18"/>
                <w:szCs w:val="18"/>
              </w:rPr>
              <w:t>296F</w:t>
            </w:r>
          </w:p>
        </w:tc>
        <w:tc>
          <w:tcPr>
            <w:tcW w:w="630" w:type="dxa"/>
            <w:tcBorders>
              <w:left w:val="single" w:sz="4" w:space="0" w:color="auto"/>
            </w:tcBorders>
            <w:vAlign w:val="center"/>
          </w:tcPr>
          <w:p w14:paraId="33E03EC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3CD43660" w14:textId="77777777" w:rsidR="00247322" w:rsidRPr="0084577B" w:rsidRDefault="00247322" w:rsidP="00247322">
            <w:pPr>
              <w:spacing w:before="0" w:after="0"/>
              <w:jc w:val="center"/>
              <w:rPr>
                <w:rFonts w:cs="Arial"/>
                <w:color w:val="000000"/>
                <w:sz w:val="18"/>
                <w:szCs w:val="18"/>
              </w:rPr>
            </w:pPr>
          </w:p>
        </w:tc>
        <w:tc>
          <w:tcPr>
            <w:tcW w:w="630" w:type="dxa"/>
            <w:tcBorders>
              <w:left w:val="single" w:sz="4" w:space="0" w:color="auto"/>
            </w:tcBorders>
          </w:tcPr>
          <w:p w14:paraId="3436C68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346C32F1" w14:textId="77777777" w:rsidR="00247322" w:rsidRPr="0084577B" w:rsidRDefault="00247322" w:rsidP="00247322">
            <w:pPr>
              <w:spacing w:before="0" w:after="0"/>
              <w:jc w:val="center"/>
              <w:rPr>
                <w:rFonts w:cs="Arial"/>
                <w:sz w:val="18"/>
                <w:szCs w:val="18"/>
              </w:rPr>
            </w:pPr>
          </w:p>
        </w:tc>
        <w:tc>
          <w:tcPr>
            <w:tcW w:w="540" w:type="dxa"/>
            <w:tcBorders>
              <w:left w:val="single" w:sz="4" w:space="0" w:color="auto"/>
            </w:tcBorders>
            <w:shd w:val="clear" w:color="auto" w:fill="auto"/>
          </w:tcPr>
          <w:p w14:paraId="35EB1CF8"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17C332A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367A30D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08B0869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77282A91" w14:textId="77777777" w:rsidR="00247322" w:rsidRPr="0084577B" w:rsidRDefault="00247322" w:rsidP="00247322">
            <w:pPr>
              <w:spacing w:before="0" w:after="0"/>
              <w:jc w:val="center"/>
              <w:rPr>
                <w:rFonts w:cs="Arial"/>
                <w:sz w:val="18"/>
                <w:szCs w:val="18"/>
              </w:rPr>
            </w:pPr>
          </w:p>
        </w:tc>
        <w:tc>
          <w:tcPr>
            <w:tcW w:w="630" w:type="dxa"/>
          </w:tcPr>
          <w:p w14:paraId="5AF5E31A" w14:textId="77777777" w:rsidR="00247322" w:rsidRPr="0084577B" w:rsidRDefault="00247322" w:rsidP="00247322">
            <w:pPr>
              <w:spacing w:before="0" w:after="0"/>
              <w:jc w:val="center"/>
              <w:rPr>
                <w:rFonts w:cs="Arial"/>
                <w:sz w:val="18"/>
                <w:szCs w:val="18"/>
              </w:rPr>
            </w:pPr>
          </w:p>
        </w:tc>
      </w:tr>
      <w:tr w:rsidR="00247322" w:rsidRPr="0084577B" w14:paraId="578386B1" w14:textId="77777777" w:rsidTr="00247322">
        <w:trPr>
          <w:jc w:val="center"/>
        </w:trPr>
        <w:tc>
          <w:tcPr>
            <w:tcW w:w="1165" w:type="dxa"/>
            <w:vMerge/>
            <w:tcBorders>
              <w:right w:val="single" w:sz="4" w:space="0" w:color="auto"/>
            </w:tcBorders>
            <w:shd w:val="clear" w:color="auto" w:fill="auto"/>
          </w:tcPr>
          <w:p w14:paraId="3EEDCC04"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43B89822" w14:textId="77777777" w:rsidR="00247322" w:rsidRPr="0084577B" w:rsidRDefault="00247322" w:rsidP="00247322">
            <w:pPr>
              <w:spacing w:before="0" w:after="0"/>
              <w:rPr>
                <w:rFonts w:cs="Arial"/>
                <w:sz w:val="18"/>
                <w:szCs w:val="18"/>
              </w:rPr>
            </w:pPr>
            <w:r w:rsidRPr="0084577B">
              <w:rPr>
                <w:rFonts w:cs="Arial"/>
                <w:sz w:val="18"/>
                <w:szCs w:val="18"/>
              </w:rPr>
              <w:t>9</w:t>
            </w:r>
          </w:p>
        </w:tc>
        <w:tc>
          <w:tcPr>
            <w:tcW w:w="900" w:type="dxa"/>
            <w:tcBorders>
              <w:left w:val="single" w:sz="4" w:space="0" w:color="auto"/>
              <w:right w:val="single" w:sz="4" w:space="0" w:color="auto"/>
            </w:tcBorders>
            <w:shd w:val="clear" w:color="auto" w:fill="auto"/>
          </w:tcPr>
          <w:p w14:paraId="1BB132A9" w14:textId="77777777" w:rsidR="00247322" w:rsidRPr="0084577B" w:rsidRDefault="00247322" w:rsidP="00247322">
            <w:pPr>
              <w:spacing w:before="0" w:after="0"/>
              <w:rPr>
                <w:rFonts w:cs="Arial"/>
                <w:sz w:val="18"/>
                <w:szCs w:val="18"/>
              </w:rPr>
            </w:pPr>
            <w:r w:rsidRPr="0084577B">
              <w:rPr>
                <w:rFonts w:cs="Arial"/>
                <w:sz w:val="18"/>
                <w:szCs w:val="18"/>
              </w:rPr>
              <w:t>297F</w:t>
            </w:r>
          </w:p>
        </w:tc>
        <w:tc>
          <w:tcPr>
            <w:tcW w:w="630" w:type="dxa"/>
            <w:tcBorders>
              <w:left w:val="single" w:sz="4" w:space="0" w:color="auto"/>
            </w:tcBorders>
            <w:vAlign w:val="center"/>
          </w:tcPr>
          <w:p w14:paraId="77F13CD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7CB897FD"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50ABBD9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6796483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0B5D3C74"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12E4D2C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6F7715A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4687719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551D0B9D" w14:textId="77777777" w:rsidR="00247322" w:rsidRPr="0084577B" w:rsidRDefault="00247322" w:rsidP="00247322">
            <w:pPr>
              <w:spacing w:before="0" w:after="0"/>
              <w:jc w:val="center"/>
              <w:rPr>
                <w:rFonts w:cs="Arial"/>
                <w:sz w:val="18"/>
                <w:szCs w:val="18"/>
              </w:rPr>
            </w:pPr>
          </w:p>
        </w:tc>
        <w:tc>
          <w:tcPr>
            <w:tcW w:w="630" w:type="dxa"/>
          </w:tcPr>
          <w:p w14:paraId="56535F8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r>
      <w:tr w:rsidR="00247322" w:rsidRPr="0084577B" w14:paraId="77C23E30" w14:textId="77777777" w:rsidTr="00247322">
        <w:trPr>
          <w:jc w:val="center"/>
        </w:trPr>
        <w:tc>
          <w:tcPr>
            <w:tcW w:w="1165" w:type="dxa"/>
            <w:vMerge/>
            <w:tcBorders>
              <w:bottom w:val="single" w:sz="4" w:space="0" w:color="auto"/>
              <w:right w:val="single" w:sz="4" w:space="0" w:color="auto"/>
            </w:tcBorders>
            <w:shd w:val="clear" w:color="auto" w:fill="auto"/>
          </w:tcPr>
          <w:p w14:paraId="6BD3224B" w14:textId="77777777" w:rsidR="00247322" w:rsidRPr="0084577B" w:rsidRDefault="00247322" w:rsidP="00247322">
            <w:pPr>
              <w:spacing w:before="0" w:after="0"/>
              <w:rPr>
                <w:rFonts w:cs="Arial"/>
                <w:sz w:val="18"/>
                <w:szCs w:val="18"/>
              </w:rPr>
            </w:pPr>
          </w:p>
        </w:tc>
        <w:tc>
          <w:tcPr>
            <w:tcW w:w="725" w:type="dxa"/>
            <w:tcBorders>
              <w:left w:val="single" w:sz="4" w:space="0" w:color="auto"/>
              <w:bottom w:val="single" w:sz="4" w:space="0" w:color="auto"/>
              <w:right w:val="single" w:sz="4" w:space="0" w:color="auto"/>
            </w:tcBorders>
            <w:shd w:val="clear" w:color="auto" w:fill="auto"/>
          </w:tcPr>
          <w:p w14:paraId="1DD789F7" w14:textId="77777777" w:rsidR="00247322" w:rsidRPr="0084577B" w:rsidRDefault="00247322" w:rsidP="00247322">
            <w:pPr>
              <w:spacing w:before="0" w:after="0"/>
              <w:rPr>
                <w:rFonts w:cs="Arial"/>
                <w:sz w:val="18"/>
                <w:szCs w:val="18"/>
              </w:rPr>
            </w:pPr>
            <w:r w:rsidRPr="0084577B">
              <w:rPr>
                <w:rFonts w:cs="Arial"/>
                <w:sz w:val="18"/>
                <w:szCs w:val="18"/>
              </w:rPr>
              <w:t>10</w:t>
            </w:r>
          </w:p>
        </w:tc>
        <w:tc>
          <w:tcPr>
            <w:tcW w:w="900" w:type="dxa"/>
            <w:tcBorders>
              <w:left w:val="single" w:sz="4" w:space="0" w:color="auto"/>
              <w:bottom w:val="single" w:sz="4" w:space="0" w:color="auto"/>
              <w:right w:val="single" w:sz="4" w:space="0" w:color="auto"/>
            </w:tcBorders>
            <w:shd w:val="clear" w:color="auto" w:fill="auto"/>
          </w:tcPr>
          <w:p w14:paraId="70D47FCD" w14:textId="77777777" w:rsidR="00247322" w:rsidRPr="0084577B" w:rsidRDefault="00247322" w:rsidP="00247322">
            <w:pPr>
              <w:spacing w:before="0" w:after="0"/>
              <w:rPr>
                <w:rFonts w:cs="Arial"/>
                <w:sz w:val="18"/>
                <w:szCs w:val="18"/>
              </w:rPr>
            </w:pPr>
            <w:r w:rsidRPr="0084577B">
              <w:rPr>
                <w:rFonts w:cs="Arial"/>
                <w:sz w:val="18"/>
                <w:szCs w:val="18"/>
              </w:rPr>
              <w:t>307F</w:t>
            </w:r>
          </w:p>
        </w:tc>
        <w:tc>
          <w:tcPr>
            <w:tcW w:w="630" w:type="dxa"/>
            <w:tcBorders>
              <w:left w:val="single" w:sz="4" w:space="0" w:color="auto"/>
              <w:bottom w:val="single" w:sz="4" w:space="0" w:color="auto"/>
            </w:tcBorders>
            <w:vAlign w:val="center"/>
          </w:tcPr>
          <w:p w14:paraId="2337C8B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vAlign w:val="center"/>
          </w:tcPr>
          <w:p w14:paraId="2E1C0E64" w14:textId="77777777" w:rsidR="00247322" w:rsidRPr="0084577B" w:rsidRDefault="00247322" w:rsidP="00247322">
            <w:pPr>
              <w:spacing w:before="0" w:after="0"/>
              <w:jc w:val="center"/>
              <w:rPr>
                <w:rFonts w:cs="Arial"/>
                <w:color w:val="000000"/>
                <w:sz w:val="18"/>
                <w:szCs w:val="18"/>
              </w:rPr>
            </w:pPr>
          </w:p>
        </w:tc>
        <w:tc>
          <w:tcPr>
            <w:tcW w:w="630" w:type="dxa"/>
            <w:tcBorders>
              <w:left w:val="single" w:sz="4" w:space="0" w:color="auto"/>
              <w:bottom w:val="single" w:sz="4" w:space="0" w:color="auto"/>
            </w:tcBorders>
          </w:tcPr>
          <w:p w14:paraId="0560DA1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bottom w:val="single" w:sz="4" w:space="0" w:color="auto"/>
              <w:right w:val="single" w:sz="4" w:space="0" w:color="auto"/>
            </w:tcBorders>
          </w:tcPr>
          <w:p w14:paraId="6F9C3E7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bottom w:val="single" w:sz="4" w:space="0" w:color="auto"/>
            </w:tcBorders>
            <w:shd w:val="clear" w:color="auto" w:fill="auto"/>
          </w:tcPr>
          <w:p w14:paraId="581509FC" w14:textId="77777777" w:rsidR="00247322" w:rsidRPr="0084577B" w:rsidRDefault="00247322" w:rsidP="00247322">
            <w:pPr>
              <w:spacing w:before="0" w:after="0"/>
              <w:jc w:val="center"/>
              <w:rPr>
                <w:rFonts w:cs="Arial"/>
                <w:sz w:val="18"/>
                <w:szCs w:val="18"/>
              </w:rPr>
            </w:pPr>
          </w:p>
        </w:tc>
        <w:tc>
          <w:tcPr>
            <w:tcW w:w="540" w:type="dxa"/>
            <w:tcBorders>
              <w:bottom w:val="single" w:sz="4" w:space="0" w:color="auto"/>
              <w:right w:val="single" w:sz="4" w:space="0" w:color="auto"/>
            </w:tcBorders>
            <w:shd w:val="clear" w:color="auto" w:fill="auto"/>
          </w:tcPr>
          <w:p w14:paraId="3A2CEF9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bottom w:val="single" w:sz="4" w:space="0" w:color="auto"/>
            </w:tcBorders>
            <w:shd w:val="clear" w:color="auto" w:fill="auto"/>
          </w:tcPr>
          <w:p w14:paraId="68EFAAE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shd w:val="clear" w:color="auto" w:fill="auto"/>
          </w:tcPr>
          <w:p w14:paraId="4D7B305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tcBorders>
          </w:tcPr>
          <w:p w14:paraId="09FB233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bottom w:val="single" w:sz="4" w:space="0" w:color="auto"/>
            </w:tcBorders>
          </w:tcPr>
          <w:p w14:paraId="02830778" w14:textId="77777777" w:rsidR="00247322" w:rsidRPr="0084577B" w:rsidRDefault="00247322" w:rsidP="00247322">
            <w:pPr>
              <w:spacing w:before="0" w:after="0"/>
              <w:jc w:val="center"/>
              <w:rPr>
                <w:rFonts w:cs="Arial"/>
                <w:sz w:val="18"/>
                <w:szCs w:val="18"/>
              </w:rPr>
            </w:pPr>
          </w:p>
        </w:tc>
      </w:tr>
      <w:tr w:rsidR="00231F74" w:rsidRPr="0084577B" w14:paraId="5F171305" w14:textId="77777777" w:rsidTr="00247322">
        <w:trPr>
          <w:jc w:val="center"/>
        </w:trPr>
        <w:tc>
          <w:tcPr>
            <w:tcW w:w="1165" w:type="dxa"/>
            <w:tcBorders>
              <w:top w:val="single" w:sz="4" w:space="0" w:color="auto"/>
              <w:bottom w:val="single" w:sz="4" w:space="0" w:color="auto"/>
              <w:right w:val="single" w:sz="4" w:space="0" w:color="auto"/>
            </w:tcBorders>
            <w:shd w:val="clear" w:color="auto" w:fill="auto"/>
          </w:tcPr>
          <w:p w14:paraId="71D8AF19" w14:textId="77777777" w:rsidR="00231F74" w:rsidRPr="0084577B" w:rsidRDefault="00231F74" w:rsidP="00247322">
            <w:pPr>
              <w:spacing w:before="0" w:after="0"/>
              <w:rPr>
                <w:rFonts w:cs="Arial"/>
                <w:sz w:val="18"/>
                <w:szCs w:val="18"/>
              </w:rPr>
            </w:pPr>
            <w:r w:rsidRPr="0084577B">
              <w:rPr>
                <w:rFonts w:cs="Arial"/>
                <w:sz w:val="18"/>
                <w:szCs w:val="18"/>
              </w:rPr>
              <w:t>Sept. 21</w:t>
            </w:r>
          </w:p>
        </w:tc>
        <w:tc>
          <w:tcPr>
            <w:tcW w:w="725" w:type="dxa"/>
            <w:tcBorders>
              <w:top w:val="single" w:sz="4" w:space="0" w:color="auto"/>
              <w:left w:val="single" w:sz="4" w:space="0" w:color="auto"/>
              <w:bottom w:val="single" w:sz="4" w:space="0" w:color="auto"/>
              <w:right w:val="single" w:sz="4" w:space="0" w:color="auto"/>
            </w:tcBorders>
            <w:shd w:val="clear" w:color="auto" w:fill="auto"/>
          </w:tcPr>
          <w:p w14:paraId="20C24600" w14:textId="77777777" w:rsidR="00231F74" w:rsidRPr="0084577B" w:rsidRDefault="00231F74" w:rsidP="00247322">
            <w:pPr>
              <w:spacing w:before="0" w:after="0"/>
              <w:rPr>
                <w:rFonts w:cs="Arial"/>
                <w:sz w:val="18"/>
                <w:szCs w:val="18"/>
              </w:rPr>
            </w:pPr>
            <w:r w:rsidRPr="0084577B">
              <w:rPr>
                <w:rFonts w:cs="Arial"/>
                <w:sz w:val="18"/>
                <w:szCs w:val="18"/>
              </w:rPr>
              <w:t>1</w:t>
            </w:r>
          </w:p>
        </w:tc>
        <w:tc>
          <w:tcPr>
            <w:tcW w:w="900" w:type="dxa"/>
            <w:tcBorders>
              <w:top w:val="single" w:sz="4" w:space="0" w:color="auto"/>
              <w:left w:val="single" w:sz="4" w:space="0" w:color="auto"/>
              <w:bottom w:val="single" w:sz="4" w:space="0" w:color="auto"/>
              <w:right w:val="single" w:sz="4" w:space="0" w:color="auto"/>
            </w:tcBorders>
            <w:shd w:val="clear" w:color="auto" w:fill="auto"/>
          </w:tcPr>
          <w:p w14:paraId="58042179" w14:textId="77777777" w:rsidR="00231F74" w:rsidRPr="0084577B" w:rsidRDefault="00231F74" w:rsidP="00247322">
            <w:pPr>
              <w:spacing w:before="0" w:after="0"/>
              <w:rPr>
                <w:rFonts w:cs="Arial"/>
                <w:sz w:val="18"/>
                <w:szCs w:val="18"/>
              </w:rPr>
            </w:pPr>
            <w:r w:rsidRPr="0084577B">
              <w:rPr>
                <w:rFonts w:cs="Arial"/>
                <w:sz w:val="18"/>
                <w:szCs w:val="18"/>
              </w:rPr>
              <w:t>305F</w:t>
            </w:r>
          </w:p>
        </w:tc>
        <w:tc>
          <w:tcPr>
            <w:tcW w:w="630" w:type="dxa"/>
            <w:tcBorders>
              <w:top w:val="single" w:sz="4" w:space="0" w:color="auto"/>
              <w:left w:val="single" w:sz="4" w:space="0" w:color="auto"/>
              <w:bottom w:val="single" w:sz="4" w:space="0" w:color="auto"/>
            </w:tcBorders>
            <w:vAlign w:val="center"/>
          </w:tcPr>
          <w:p w14:paraId="318516FE" w14:textId="77777777" w:rsidR="00231F74" w:rsidRPr="0084577B" w:rsidRDefault="00231F74"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bottom w:val="single" w:sz="4" w:space="0" w:color="auto"/>
              <w:right w:val="single" w:sz="4" w:space="0" w:color="auto"/>
            </w:tcBorders>
            <w:vAlign w:val="center"/>
          </w:tcPr>
          <w:p w14:paraId="59CFE7A9" w14:textId="77777777" w:rsidR="00231F74" w:rsidRPr="0084577B" w:rsidRDefault="00231F74"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top w:val="single" w:sz="4" w:space="0" w:color="auto"/>
              <w:left w:val="single" w:sz="4" w:space="0" w:color="auto"/>
              <w:bottom w:val="single" w:sz="4" w:space="0" w:color="auto"/>
            </w:tcBorders>
          </w:tcPr>
          <w:p w14:paraId="17F732FC" w14:textId="77777777" w:rsidR="00231F74" w:rsidRPr="0084577B" w:rsidRDefault="00231F74"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bottom w:val="single" w:sz="4" w:space="0" w:color="auto"/>
              <w:right w:val="single" w:sz="4" w:space="0" w:color="auto"/>
            </w:tcBorders>
          </w:tcPr>
          <w:p w14:paraId="016BB94E" w14:textId="77777777" w:rsidR="00231F74" w:rsidRPr="0084577B" w:rsidRDefault="00231F74"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left w:val="single" w:sz="4" w:space="0" w:color="auto"/>
              <w:bottom w:val="single" w:sz="4" w:space="0" w:color="auto"/>
            </w:tcBorders>
            <w:shd w:val="clear" w:color="auto" w:fill="auto"/>
          </w:tcPr>
          <w:p w14:paraId="1CB08AF4" w14:textId="77777777" w:rsidR="00231F74" w:rsidRPr="0084577B" w:rsidRDefault="00231F74" w:rsidP="00247322">
            <w:pPr>
              <w:spacing w:before="0" w:after="0"/>
              <w:jc w:val="center"/>
              <w:rPr>
                <w:rFonts w:cs="Arial"/>
                <w:sz w:val="18"/>
                <w:szCs w:val="18"/>
              </w:rPr>
            </w:pPr>
          </w:p>
        </w:tc>
        <w:tc>
          <w:tcPr>
            <w:tcW w:w="540" w:type="dxa"/>
            <w:tcBorders>
              <w:top w:val="single" w:sz="4" w:space="0" w:color="auto"/>
              <w:bottom w:val="single" w:sz="4" w:space="0" w:color="auto"/>
              <w:right w:val="single" w:sz="4" w:space="0" w:color="auto"/>
            </w:tcBorders>
            <w:shd w:val="clear" w:color="auto" w:fill="auto"/>
          </w:tcPr>
          <w:p w14:paraId="3BCF6D29" w14:textId="77777777" w:rsidR="00231F74" w:rsidRPr="0084577B" w:rsidRDefault="00231F74"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left w:val="single" w:sz="4" w:space="0" w:color="auto"/>
              <w:bottom w:val="single" w:sz="4" w:space="0" w:color="auto"/>
            </w:tcBorders>
            <w:shd w:val="clear" w:color="auto" w:fill="auto"/>
          </w:tcPr>
          <w:p w14:paraId="1F9B9DEB" w14:textId="77777777" w:rsidR="00231F74" w:rsidRPr="0084577B" w:rsidRDefault="00231F74"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bottom w:val="single" w:sz="4" w:space="0" w:color="auto"/>
              <w:right w:val="single" w:sz="4" w:space="0" w:color="auto"/>
            </w:tcBorders>
            <w:shd w:val="clear" w:color="auto" w:fill="auto"/>
          </w:tcPr>
          <w:p w14:paraId="3005FE43" w14:textId="77777777" w:rsidR="00231F74" w:rsidRPr="0084577B" w:rsidRDefault="00231F74"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bottom w:val="single" w:sz="4" w:space="0" w:color="auto"/>
            </w:tcBorders>
          </w:tcPr>
          <w:p w14:paraId="70F82B86" w14:textId="77777777" w:rsidR="00231F74" w:rsidRPr="0084577B" w:rsidRDefault="00231F74" w:rsidP="00247322">
            <w:pPr>
              <w:spacing w:before="0" w:after="0"/>
              <w:jc w:val="center"/>
              <w:rPr>
                <w:rFonts w:cs="Arial"/>
                <w:sz w:val="18"/>
                <w:szCs w:val="18"/>
              </w:rPr>
            </w:pPr>
          </w:p>
        </w:tc>
        <w:tc>
          <w:tcPr>
            <w:tcW w:w="630" w:type="dxa"/>
            <w:tcBorders>
              <w:top w:val="single" w:sz="4" w:space="0" w:color="auto"/>
              <w:bottom w:val="single" w:sz="4" w:space="0" w:color="auto"/>
            </w:tcBorders>
          </w:tcPr>
          <w:p w14:paraId="7BAAB60D" w14:textId="77777777" w:rsidR="00231F74" w:rsidRPr="0084577B" w:rsidRDefault="00231F74" w:rsidP="00247322">
            <w:pPr>
              <w:spacing w:before="0" w:after="0"/>
              <w:jc w:val="center"/>
              <w:rPr>
                <w:rFonts w:cs="Arial"/>
                <w:sz w:val="18"/>
                <w:szCs w:val="18"/>
              </w:rPr>
            </w:pPr>
          </w:p>
        </w:tc>
      </w:tr>
      <w:tr w:rsidR="00247322" w:rsidRPr="0084577B" w14:paraId="427ED494" w14:textId="77777777" w:rsidTr="00247322">
        <w:trPr>
          <w:jc w:val="center"/>
        </w:trPr>
        <w:tc>
          <w:tcPr>
            <w:tcW w:w="1165" w:type="dxa"/>
            <w:vMerge w:val="restart"/>
            <w:tcBorders>
              <w:top w:val="single" w:sz="4" w:space="0" w:color="auto"/>
              <w:right w:val="single" w:sz="4" w:space="0" w:color="auto"/>
            </w:tcBorders>
            <w:shd w:val="clear" w:color="auto" w:fill="auto"/>
          </w:tcPr>
          <w:p w14:paraId="1341A23A" w14:textId="77777777" w:rsidR="00247322" w:rsidRPr="0084577B" w:rsidRDefault="00247322" w:rsidP="00247322">
            <w:pPr>
              <w:spacing w:before="0" w:after="0"/>
              <w:rPr>
                <w:rFonts w:cs="Arial"/>
                <w:sz w:val="18"/>
                <w:szCs w:val="18"/>
              </w:rPr>
            </w:pPr>
            <w:r w:rsidRPr="0084577B">
              <w:rPr>
                <w:rFonts w:cs="Arial"/>
                <w:sz w:val="18"/>
                <w:szCs w:val="18"/>
              </w:rPr>
              <w:t>Sept. 22</w:t>
            </w:r>
          </w:p>
        </w:tc>
        <w:tc>
          <w:tcPr>
            <w:tcW w:w="725" w:type="dxa"/>
            <w:tcBorders>
              <w:top w:val="single" w:sz="4" w:space="0" w:color="auto"/>
              <w:left w:val="single" w:sz="4" w:space="0" w:color="auto"/>
              <w:right w:val="single" w:sz="4" w:space="0" w:color="auto"/>
            </w:tcBorders>
            <w:shd w:val="clear" w:color="auto" w:fill="auto"/>
          </w:tcPr>
          <w:p w14:paraId="57F944C4" w14:textId="77777777" w:rsidR="00247322" w:rsidRPr="0084577B" w:rsidRDefault="00247322" w:rsidP="00247322">
            <w:pPr>
              <w:spacing w:before="0" w:after="0"/>
              <w:rPr>
                <w:rFonts w:cs="Arial"/>
                <w:sz w:val="18"/>
                <w:szCs w:val="18"/>
              </w:rPr>
            </w:pPr>
            <w:r w:rsidRPr="0084577B">
              <w:rPr>
                <w:rFonts w:cs="Arial"/>
                <w:sz w:val="18"/>
                <w:szCs w:val="18"/>
              </w:rPr>
              <w:t>1</w:t>
            </w:r>
          </w:p>
        </w:tc>
        <w:tc>
          <w:tcPr>
            <w:tcW w:w="900" w:type="dxa"/>
            <w:tcBorders>
              <w:top w:val="single" w:sz="4" w:space="0" w:color="auto"/>
              <w:left w:val="single" w:sz="4" w:space="0" w:color="auto"/>
              <w:right w:val="single" w:sz="4" w:space="0" w:color="auto"/>
            </w:tcBorders>
            <w:shd w:val="clear" w:color="auto" w:fill="auto"/>
          </w:tcPr>
          <w:p w14:paraId="10CFE7CD" w14:textId="77777777" w:rsidR="00247322" w:rsidRPr="0084577B" w:rsidRDefault="00247322" w:rsidP="00247322">
            <w:pPr>
              <w:spacing w:before="0" w:after="0"/>
              <w:rPr>
                <w:rFonts w:cs="Arial"/>
                <w:sz w:val="18"/>
                <w:szCs w:val="18"/>
              </w:rPr>
            </w:pPr>
            <w:r w:rsidRPr="0084577B">
              <w:rPr>
                <w:rFonts w:cs="Arial"/>
                <w:sz w:val="18"/>
                <w:szCs w:val="18"/>
              </w:rPr>
              <w:t>306F</w:t>
            </w:r>
          </w:p>
        </w:tc>
        <w:tc>
          <w:tcPr>
            <w:tcW w:w="630" w:type="dxa"/>
            <w:tcBorders>
              <w:top w:val="single" w:sz="4" w:space="0" w:color="auto"/>
              <w:left w:val="single" w:sz="4" w:space="0" w:color="auto"/>
            </w:tcBorders>
            <w:vAlign w:val="center"/>
          </w:tcPr>
          <w:p w14:paraId="12FC59B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vAlign w:val="center"/>
          </w:tcPr>
          <w:p w14:paraId="760AD529"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top w:val="single" w:sz="4" w:space="0" w:color="auto"/>
              <w:left w:val="single" w:sz="4" w:space="0" w:color="auto"/>
            </w:tcBorders>
          </w:tcPr>
          <w:p w14:paraId="18A086A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right w:val="single" w:sz="4" w:space="0" w:color="auto"/>
            </w:tcBorders>
          </w:tcPr>
          <w:p w14:paraId="61595DF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left w:val="single" w:sz="4" w:space="0" w:color="auto"/>
            </w:tcBorders>
            <w:shd w:val="clear" w:color="auto" w:fill="auto"/>
          </w:tcPr>
          <w:p w14:paraId="3C77F07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shd w:val="clear" w:color="auto" w:fill="auto"/>
          </w:tcPr>
          <w:p w14:paraId="6051674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left w:val="single" w:sz="4" w:space="0" w:color="auto"/>
            </w:tcBorders>
            <w:shd w:val="clear" w:color="auto" w:fill="auto"/>
          </w:tcPr>
          <w:p w14:paraId="2DF45C1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shd w:val="clear" w:color="auto" w:fill="auto"/>
          </w:tcPr>
          <w:p w14:paraId="127DF93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tcBorders>
          </w:tcPr>
          <w:p w14:paraId="05CF3796" w14:textId="77777777" w:rsidR="00247322" w:rsidRPr="0084577B" w:rsidRDefault="00247322" w:rsidP="00247322">
            <w:pPr>
              <w:spacing w:before="0" w:after="0"/>
              <w:jc w:val="center"/>
              <w:rPr>
                <w:rFonts w:cs="Arial"/>
                <w:sz w:val="18"/>
                <w:szCs w:val="18"/>
              </w:rPr>
            </w:pPr>
          </w:p>
        </w:tc>
        <w:tc>
          <w:tcPr>
            <w:tcW w:w="630" w:type="dxa"/>
            <w:tcBorders>
              <w:top w:val="single" w:sz="4" w:space="0" w:color="auto"/>
            </w:tcBorders>
          </w:tcPr>
          <w:p w14:paraId="79941F39" w14:textId="77777777" w:rsidR="00247322" w:rsidRPr="0084577B" w:rsidRDefault="00247322" w:rsidP="00247322">
            <w:pPr>
              <w:spacing w:before="0" w:after="0"/>
              <w:jc w:val="center"/>
              <w:rPr>
                <w:rFonts w:cs="Arial"/>
                <w:sz w:val="18"/>
                <w:szCs w:val="18"/>
              </w:rPr>
            </w:pPr>
          </w:p>
        </w:tc>
      </w:tr>
      <w:tr w:rsidR="00247322" w:rsidRPr="0084577B" w14:paraId="1C29221B" w14:textId="77777777" w:rsidTr="00247322">
        <w:trPr>
          <w:jc w:val="center"/>
        </w:trPr>
        <w:tc>
          <w:tcPr>
            <w:tcW w:w="1165" w:type="dxa"/>
            <w:vMerge/>
            <w:tcBorders>
              <w:right w:val="single" w:sz="4" w:space="0" w:color="auto"/>
            </w:tcBorders>
            <w:shd w:val="clear" w:color="auto" w:fill="auto"/>
          </w:tcPr>
          <w:p w14:paraId="16AE09CF"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2DBB0E16" w14:textId="77777777" w:rsidR="00247322" w:rsidRPr="0084577B" w:rsidRDefault="00247322" w:rsidP="00247322">
            <w:pPr>
              <w:spacing w:before="0" w:after="0"/>
              <w:rPr>
                <w:rFonts w:cs="Arial"/>
                <w:sz w:val="18"/>
                <w:szCs w:val="18"/>
              </w:rPr>
            </w:pPr>
            <w:r w:rsidRPr="0084577B">
              <w:rPr>
                <w:rFonts w:cs="Arial"/>
                <w:sz w:val="18"/>
                <w:szCs w:val="18"/>
              </w:rPr>
              <w:t>2</w:t>
            </w:r>
          </w:p>
        </w:tc>
        <w:tc>
          <w:tcPr>
            <w:tcW w:w="900" w:type="dxa"/>
            <w:tcBorders>
              <w:left w:val="single" w:sz="4" w:space="0" w:color="auto"/>
              <w:right w:val="single" w:sz="4" w:space="0" w:color="auto"/>
            </w:tcBorders>
            <w:shd w:val="clear" w:color="auto" w:fill="auto"/>
          </w:tcPr>
          <w:p w14:paraId="7C182B32" w14:textId="77777777" w:rsidR="00247322" w:rsidRPr="0084577B" w:rsidRDefault="00247322" w:rsidP="00247322">
            <w:pPr>
              <w:spacing w:before="0" w:after="0"/>
              <w:rPr>
                <w:rFonts w:cs="Arial"/>
                <w:sz w:val="18"/>
                <w:szCs w:val="18"/>
              </w:rPr>
            </w:pPr>
            <w:r w:rsidRPr="0084577B">
              <w:rPr>
                <w:rFonts w:cs="Arial"/>
                <w:sz w:val="18"/>
                <w:szCs w:val="18"/>
              </w:rPr>
              <w:t>299F</w:t>
            </w:r>
          </w:p>
        </w:tc>
        <w:tc>
          <w:tcPr>
            <w:tcW w:w="630" w:type="dxa"/>
            <w:tcBorders>
              <w:left w:val="single" w:sz="4" w:space="0" w:color="auto"/>
            </w:tcBorders>
            <w:vAlign w:val="center"/>
          </w:tcPr>
          <w:p w14:paraId="463E08C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54E2F462"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21C641C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shd w:val="clear" w:color="auto" w:fill="auto"/>
          </w:tcPr>
          <w:p w14:paraId="4DD516A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02D3BFF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10784DC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724BDBF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6341ED4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73382A6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Pr>
          <w:p w14:paraId="4CC0D145" w14:textId="77777777" w:rsidR="00247322" w:rsidRPr="0084577B" w:rsidRDefault="00247322" w:rsidP="00247322">
            <w:pPr>
              <w:spacing w:before="0" w:after="0"/>
              <w:jc w:val="center"/>
              <w:rPr>
                <w:rFonts w:cs="Arial"/>
                <w:sz w:val="18"/>
                <w:szCs w:val="18"/>
              </w:rPr>
            </w:pPr>
          </w:p>
        </w:tc>
      </w:tr>
      <w:tr w:rsidR="00247322" w:rsidRPr="0084577B" w14:paraId="13EAD12E" w14:textId="77777777" w:rsidTr="00247322">
        <w:trPr>
          <w:jc w:val="center"/>
        </w:trPr>
        <w:tc>
          <w:tcPr>
            <w:tcW w:w="1165" w:type="dxa"/>
            <w:vMerge/>
            <w:tcBorders>
              <w:right w:val="single" w:sz="4" w:space="0" w:color="auto"/>
            </w:tcBorders>
            <w:shd w:val="clear" w:color="auto" w:fill="auto"/>
          </w:tcPr>
          <w:p w14:paraId="710E17B5"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44B079E8" w14:textId="77777777" w:rsidR="00247322" w:rsidRPr="0084577B" w:rsidRDefault="00247322" w:rsidP="00247322">
            <w:pPr>
              <w:spacing w:before="0" w:after="0"/>
              <w:rPr>
                <w:rFonts w:cs="Arial"/>
                <w:sz w:val="18"/>
                <w:szCs w:val="18"/>
              </w:rPr>
            </w:pPr>
            <w:r w:rsidRPr="0084577B">
              <w:rPr>
                <w:rFonts w:cs="Arial"/>
                <w:sz w:val="18"/>
                <w:szCs w:val="18"/>
              </w:rPr>
              <w:t>3</w:t>
            </w:r>
          </w:p>
        </w:tc>
        <w:tc>
          <w:tcPr>
            <w:tcW w:w="900" w:type="dxa"/>
            <w:tcBorders>
              <w:left w:val="single" w:sz="4" w:space="0" w:color="auto"/>
              <w:right w:val="single" w:sz="4" w:space="0" w:color="auto"/>
            </w:tcBorders>
            <w:shd w:val="clear" w:color="auto" w:fill="auto"/>
          </w:tcPr>
          <w:p w14:paraId="41419C90" w14:textId="77777777" w:rsidR="00247322" w:rsidRPr="0084577B" w:rsidRDefault="00247322" w:rsidP="00247322">
            <w:pPr>
              <w:spacing w:before="0" w:after="0"/>
              <w:rPr>
                <w:rFonts w:cs="Arial"/>
                <w:sz w:val="18"/>
                <w:szCs w:val="18"/>
              </w:rPr>
            </w:pPr>
            <w:r w:rsidRPr="0084577B">
              <w:rPr>
                <w:rFonts w:cs="Arial"/>
                <w:sz w:val="18"/>
                <w:szCs w:val="18"/>
              </w:rPr>
              <w:t>283F</w:t>
            </w:r>
          </w:p>
        </w:tc>
        <w:tc>
          <w:tcPr>
            <w:tcW w:w="630" w:type="dxa"/>
            <w:tcBorders>
              <w:left w:val="single" w:sz="4" w:space="0" w:color="auto"/>
            </w:tcBorders>
            <w:vAlign w:val="center"/>
          </w:tcPr>
          <w:p w14:paraId="0D200DA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21B81170"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2D81CCC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6798E47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6F82DAE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0A1529B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68EEEC5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30ED6D5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1F87A09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Pr>
          <w:p w14:paraId="31292E87" w14:textId="77777777" w:rsidR="00247322" w:rsidRPr="0084577B" w:rsidRDefault="00247322" w:rsidP="00247322">
            <w:pPr>
              <w:spacing w:before="0" w:after="0"/>
              <w:jc w:val="center"/>
              <w:rPr>
                <w:rFonts w:cs="Arial"/>
                <w:sz w:val="18"/>
                <w:szCs w:val="18"/>
              </w:rPr>
            </w:pPr>
          </w:p>
        </w:tc>
      </w:tr>
      <w:tr w:rsidR="00247322" w:rsidRPr="0084577B" w14:paraId="568B643F" w14:textId="77777777" w:rsidTr="00247322">
        <w:trPr>
          <w:jc w:val="center"/>
        </w:trPr>
        <w:tc>
          <w:tcPr>
            <w:tcW w:w="1165" w:type="dxa"/>
            <w:vMerge/>
            <w:tcBorders>
              <w:right w:val="single" w:sz="4" w:space="0" w:color="auto"/>
            </w:tcBorders>
            <w:shd w:val="clear" w:color="auto" w:fill="auto"/>
          </w:tcPr>
          <w:p w14:paraId="326786E9"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48AF7122" w14:textId="77777777" w:rsidR="00247322" w:rsidRPr="0084577B" w:rsidRDefault="00247322" w:rsidP="00247322">
            <w:pPr>
              <w:spacing w:before="0" w:after="0"/>
              <w:rPr>
                <w:rFonts w:cs="Arial"/>
                <w:sz w:val="18"/>
                <w:szCs w:val="18"/>
              </w:rPr>
            </w:pPr>
            <w:r w:rsidRPr="0084577B">
              <w:rPr>
                <w:rFonts w:cs="Arial"/>
                <w:sz w:val="18"/>
                <w:szCs w:val="18"/>
              </w:rPr>
              <w:t>4</w:t>
            </w:r>
          </w:p>
        </w:tc>
        <w:tc>
          <w:tcPr>
            <w:tcW w:w="900" w:type="dxa"/>
            <w:tcBorders>
              <w:left w:val="single" w:sz="4" w:space="0" w:color="auto"/>
              <w:right w:val="single" w:sz="4" w:space="0" w:color="auto"/>
            </w:tcBorders>
            <w:shd w:val="clear" w:color="auto" w:fill="auto"/>
          </w:tcPr>
          <w:p w14:paraId="0D94130D" w14:textId="77777777" w:rsidR="00247322" w:rsidRPr="0084577B" w:rsidRDefault="00247322" w:rsidP="00247322">
            <w:pPr>
              <w:spacing w:before="0" w:after="0"/>
              <w:rPr>
                <w:rFonts w:cs="Arial"/>
                <w:sz w:val="18"/>
                <w:szCs w:val="18"/>
              </w:rPr>
            </w:pPr>
            <w:r w:rsidRPr="0084577B">
              <w:rPr>
                <w:rFonts w:cs="Arial"/>
                <w:sz w:val="18"/>
                <w:szCs w:val="18"/>
              </w:rPr>
              <w:t>274F</w:t>
            </w:r>
          </w:p>
        </w:tc>
        <w:tc>
          <w:tcPr>
            <w:tcW w:w="630" w:type="dxa"/>
            <w:tcBorders>
              <w:left w:val="single" w:sz="4" w:space="0" w:color="auto"/>
            </w:tcBorders>
            <w:vAlign w:val="center"/>
          </w:tcPr>
          <w:p w14:paraId="04AB8A3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43E1B45F"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44D1854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34F34D7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74F0739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478EACF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478E3C3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36A83A6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6ED5855D" w14:textId="77777777" w:rsidR="00247322" w:rsidRPr="0084577B" w:rsidRDefault="00247322" w:rsidP="00247322">
            <w:pPr>
              <w:spacing w:before="0" w:after="0"/>
              <w:jc w:val="center"/>
              <w:rPr>
                <w:rFonts w:cs="Arial"/>
                <w:sz w:val="18"/>
                <w:szCs w:val="18"/>
              </w:rPr>
            </w:pPr>
          </w:p>
        </w:tc>
        <w:tc>
          <w:tcPr>
            <w:tcW w:w="630" w:type="dxa"/>
          </w:tcPr>
          <w:p w14:paraId="106A3BF8" w14:textId="77777777" w:rsidR="00247322" w:rsidRPr="0084577B" w:rsidRDefault="00247322" w:rsidP="00247322">
            <w:pPr>
              <w:spacing w:before="0" w:after="0"/>
              <w:jc w:val="center"/>
              <w:rPr>
                <w:rFonts w:cs="Arial"/>
                <w:sz w:val="18"/>
                <w:szCs w:val="18"/>
              </w:rPr>
            </w:pPr>
          </w:p>
        </w:tc>
      </w:tr>
      <w:tr w:rsidR="00247322" w:rsidRPr="0084577B" w14:paraId="366FD25B" w14:textId="77777777" w:rsidTr="00247322">
        <w:trPr>
          <w:jc w:val="center"/>
        </w:trPr>
        <w:tc>
          <w:tcPr>
            <w:tcW w:w="1165" w:type="dxa"/>
            <w:vMerge/>
            <w:tcBorders>
              <w:right w:val="single" w:sz="4" w:space="0" w:color="auto"/>
            </w:tcBorders>
            <w:shd w:val="clear" w:color="auto" w:fill="auto"/>
          </w:tcPr>
          <w:p w14:paraId="3C91A5D8"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3A942AF5" w14:textId="77777777" w:rsidR="00247322" w:rsidRPr="0084577B" w:rsidRDefault="00247322" w:rsidP="00247322">
            <w:pPr>
              <w:spacing w:before="0" w:after="0"/>
              <w:rPr>
                <w:rFonts w:cs="Arial"/>
                <w:sz w:val="18"/>
                <w:szCs w:val="18"/>
              </w:rPr>
            </w:pPr>
            <w:r w:rsidRPr="0084577B">
              <w:rPr>
                <w:rFonts w:cs="Arial"/>
                <w:sz w:val="18"/>
                <w:szCs w:val="18"/>
              </w:rPr>
              <w:t>5</w:t>
            </w:r>
          </w:p>
        </w:tc>
        <w:tc>
          <w:tcPr>
            <w:tcW w:w="900" w:type="dxa"/>
            <w:tcBorders>
              <w:left w:val="single" w:sz="4" w:space="0" w:color="auto"/>
              <w:right w:val="single" w:sz="4" w:space="0" w:color="auto"/>
            </w:tcBorders>
            <w:shd w:val="clear" w:color="auto" w:fill="auto"/>
          </w:tcPr>
          <w:p w14:paraId="6140CA86" w14:textId="77777777" w:rsidR="00247322" w:rsidRPr="0084577B" w:rsidRDefault="00247322" w:rsidP="00247322">
            <w:pPr>
              <w:spacing w:before="0" w:after="0"/>
              <w:rPr>
                <w:rFonts w:cs="Arial"/>
                <w:sz w:val="18"/>
                <w:szCs w:val="18"/>
              </w:rPr>
            </w:pPr>
            <w:r w:rsidRPr="0084577B">
              <w:rPr>
                <w:rFonts w:cs="Arial"/>
                <w:sz w:val="18"/>
                <w:szCs w:val="18"/>
              </w:rPr>
              <w:t>286F</w:t>
            </w:r>
          </w:p>
        </w:tc>
        <w:tc>
          <w:tcPr>
            <w:tcW w:w="630" w:type="dxa"/>
            <w:tcBorders>
              <w:left w:val="single" w:sz="4" w:space="0" w:color="auto"/>
            </w:tcBorders>
            <w:vAlign w:val="center"/>
          </w:tcPr>
          <w:p w14:paraId="0DA6688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4403A69B"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5B1B534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4257F71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43AEC45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22AFCE3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4D8626A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2E85FAB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64EFDF5F" w14:textId="77777777" w:rsidR="00247322" w:rsidRPr="0084577B" w:rsidRDefault="00247322" w:rsidP="00247322">
            <w:pPr>
              <w:spacing w:before="0" w:after="0"/>
              <w:jc w:val="center"/>
              <w:rPr>
                <w:rFonts w:cs="Arial"/>
                <w:sz w:val="18"/>
                <w:szCs w:val="18"/>
              </w:rPr>
            </w:pPr>
          </w:p>
        </w:tc>
        <w:tc>
          <w:tcPr>
            <w:tcW w:w="630" w:type="dxa"/>
          </w:tcPr>
          <w:p w14:paraId="615935BF" w14:textId="77777777" w:rsidR="00247322" w:rsidRPr="0084577B" w:rsidRDefault="00247322" w:rsidP="00247322">
            <w:pPr>
              <w:spacing w:before="0" w:after="0"/>
              <w:jc w:val="center"/>
              <w:rPr>
                <w:rFonts w:cs="Arial"/>
                <w:sz w:val="18"/>
                <w:szCs w:val="18"/>
              </w:rPr>
            </w:pPr>
          </w:p>
        </w:tc>
      </w:tr>
      <w:tr w:rsidR="00247322" w:rsidRPr="0084577B" w14:paraId="01E6E384" w14:textId="77777777" w:rsidTr="00247322">
        <w:trPr>
          <w:jc w:val="center"/>
        </w:trPr>
        <w:tc>
          <w:tcPr>
            <w:tcW w:w="1165" w:type="dxa"/>
            <w:vMerge/>
            <w:tcBorders>
              <w:right w:val="single" w:sz="4" w:space="0" w:color="auto"/>
            </w:tcBorders>
            <w:shd w:val="clear" w:color="auto" w:fill="auto"/>
          </w:tcPr>
          <w:p w14:paraId="7AE5AB19"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57E1C735" w14:textId="77777777" w:rsidR="00247322" w:rsidRPr="0084577B" w:rsidRDefault="00247322" w:rsidP="00247322">
            <w:pPr>
              <w:spacing w:before="0" w:after="0"/>
              <w:rPr>
                <w:rFonts w:cs="Arial"/>
                <w:sz w:val="18"/>
                <w:szCs w:val="18"/>
              </w:rPr>
            </w:pPr>
            <w:r w:rsidRPr="0084577B">
              <w:rPr>
                <w:rFonts w:cs="Arial"/>
                <w:sz w:val="18"/>
                <w:szCs w:val="18"/>
              </w:rPr>
              <w:t>6</w:t>
            </w:r>
          </w:p>
        </w:tc>
        <w:tc>
          <w:tcPr>
            <w:tcW w:w="900" w:type="dxa"/>
            <w:tcBorders>
              <w:left w:val="single" w:sz="4" w:space="0" w:color="auto"/>
              <w:right w:val="single" w:sz="4" w:space="0" w:color="auto"/>
            </w:tcBorders>
            <w:shd w:val="clear" w:color="auto" w:fill="auto"/>
          </w:tcPr>
          <w:p w14:paraId="0BA4101A" w14:textId="77777777" w:rsidR="00247322" w:rsidRPr="0084577B" w:rsidRDefault="00247322" w:rsidP="00247322">
            <w:pPr>
              <w:spacing w:before="0" w:after="0"/>
              <w:rPr>
                <w:rFonts w:cs="Arial"/>
                <w:sz w:val="18"/>
                <w:szCs w:val="18"/>
              </w:rPr>
            </w:pPr>
            <w:r w:rsidRPr="0084577B">
              <w:rPr>
                <w:rFonts w:cs="Arial"/>
                <w:sz w:val="18"/>
                <w:szCs w:val="18"/>
              </w:rPr>
              <w:t>292F</w:t>
            </w:r>
          </w:p>
        </w:tc>
        <w:tc>
          <w:tcPr>
            <w:tcW w:w="630" w:type="dxa"/>
            <w:tcBorders>
              <w:left w:val="single" w:sz="4" w:space="0" w:color="auto"/>
            </w:tcBorders>
            <w:vAlign w:val="center"/>
          </w:tcPr>
          <w:p w14:paraId="300A72B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1BE08678"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0F9359D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22EAB2C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20D920B6"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44C8A43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60515B8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2C3119B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72B3785C" w14:textId="77777777" w:rsidR="00247322" w:rsidRPr="0084577B" w:rsidRDefault="00247322" w:rsidP="00247322">
            <w:pPr>
              <w:spacing w:before="0" w:after="0"/>
              <w:jc w:val="center"/>
              <w:rPr>
                <w:rFonts w:cs="Arial"/>
                <w:sz w:val="18"/>
                <w:szCs w:val="18"/>
              </w:rPr>
            </w:pPr>
          </w:p>
        </w:tc>
        <w:tc>
          <w:tcPr>
            <w:tcW w:w="630" w:type="dxa"/>
          </w:tcPr>
          <w:p w14:paraId="6A1D5230" w14:textId="77777777" w:rsidR="00247322" w:rsidRPr="0084577B" w:rsidRDefault="00247322" w:rsidP="00247322">
            <w:pPr>
              <w:spacing w:before="0" w:after="0"/>
              <w:jc w:val="center"/>
              <w:rPr>
                <w:rFonts w:cs="Arial"/>
                <w:sz w:val="18"/>
                <w:szCs w:val="18"/>
              </w:rPr>
            </w:pPr>
          </w:p>
        </w:tc>
      </w:tr>
      <w:tr w:rsidR="00247322" w:rsidRPr="0084577B" w14:paraId="5299E5A0" w14:textId="77777777" w:rsidTr="00247322">
        <w:trPr>
          <w:jc w:val="center"/>
        </w:trPr>
        <w:tc>
          <w:tcPr>
            <w:tcW w:w="1165" w:type="dxa"/>
            <w:vMerge/>
            <w:tcBorders>
              <w:right w:val="single" w:sz="4" w:space="0" w:color="auto"/>
            </w:tcBorders>
            <w:shd w:val="clear" w:color="auto" w:fill="auto"/>
          </w:tcPr>
          <w:p w14:paraId="11B2FDE5"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1AC303DA" w14:textId="77777777" w:rsidR="00247322" w:rsidRPr="0084577B" w:rsidRDefault="00247322" w:rsidP="00247322">
            <w:pPr>
              <w:spacing w:before="0" w:after="0"/>
              <w:rPr>
                <w:rFonts w:cs="Arial"/>
                <w:sz w:val="18"/>
                <w:szCs w:val="18"/>
              </w:rPr>
            </w:pPr>
            <w:r w:rsidRPr="0084577B">
              <w:rPr>
                <w:rFonts w:cs="Arial"/>
                <w:sz w:val="18"/>
                <w:szCs w:val="18"/>
              </w:rPr>
              <w:t>7</w:t>
            </w:r>
          </w:p>
        </w:tc>
        <w:tc>
          <w:tcPr>
            <w:tcW w:w="900" w:type="dxa"/>
            <w:tcBorders>
              <w:left w:val="single" w:sz="4" w:space="0" w:color="auto"/>
              <w:right w:val="single" w:sz="4" w:space="0" w:color="auto"/>
            </w:tcBorders>
            <w:shd w:val="clear" w:color="auto" w:fill="FFFFFF" w:themeFill="background1"/>
          </w:tcPr>
          <w:p w14:paraId="46777B84" w14:textId="77777777" w:rsidR="00247322" w:rsidRPr="0084577B" w:rsidRDefault="00247322" w:rsidP="00247322">
            <w:pPr>
              <w:spacing w:before="0" w:after="0"/>
              <w:rPr>
                <w:rFonts w:cs="Arial"/>
                <w:sz w:val="18"/>
                <w:szCs w:val="18"/>
              </w:rPr>
            </w:pPr>
            <w:r w:rsidRPr="0084577B">
              <w:rPr>
                <w:rFonts w:cs="Arial"/>
                <w:sz w:val="18"/>
                <w:szCs w:val="18"/>
              </w:rPr>
              <w:t>298F</w:t>
            </w:r>
          </w:p>
        </w:tc>
        <w:tc>
          <w:tcPr>
            <w:tcW w:w="630" w:type="dxa"/>
            <w:tcBorders>
              <w:left w:val="single" w:sz="4" w:space="0" w:color="auto"/>
            </w:tcBorders>
            <w:shd w:val="clear" w:color="auto" w:fill="FFFFFF" w:themeFill="background1"/>
            <w:vAlign w:val="center"/>
          </w:tcPr>
          <w:p w14:paraId="70CA4F1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FFFFFF" w:themeFill="background1"/>
            <w:vAlign w:val="center"/>
          </w:tcPr>
          <w:p w14:paraId="1C483065" w14:textId="77777777" w:rsidR="00247322" w:rsidRPr="0084577B" w:rsidRDefault="00247322" w:rsidP="00247322">
            <w:pPr>
              <w:spacing w:before="0" w:after="0"/>
              <w:jc w:val="center"/>
              <w:rPr>
                <w:rFonts w:cs="Arial"/>
                <w:color w:val="000000"/>
                <w:sz w:val="18"/>
                <w:szCs w:val="18"/>
              </w:rPr>
            </w:pPr>
          </w:p>
        </w:tc>
        <w:tc>
          <w:tcPr>
            <w:tcW w:w="630" w:type="dxa"/>
            <w:tcBorders>
              <w:left w:val="single" w:sz="4" w:space="0" w:color="auto"/>
            </w:tcBorders>
            <w:shd w:val="clear" w:color="auto" w:fill="FFFFFF" w:themeFill="background1"/>
          </w:tcPr>
          <w:p w14:paraId="187557D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shd w:val="clear" w:color="auto" w:fill="FFFFFF" w:themeFill="background1"/>
          </w:tcPr>
          <w:p w14:paraId="68B812C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FFFFFF" w:themeFill="background1"/>
          </w:tcPr>
          <w:p w14:paraId="78B501D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FFFFFF" w:themeFill="background1"/>
          </w:tcPr>
          <w:p w14:paraId="5314224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46746FE3"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7BF52CB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07C1F6E7" w14:textId="77777777" w:rsidR="00247322" w:rsidRPr="0084577B" w:rsidRDefault="00247322" w:rsidP="00247322">
            <w:pPr>
              <w:spacing w:before="0" w:after="0"/>
              <w:jc w:val="center"/>
              <w:rPr>
                <w:rFonts w:cs="Arial"/>
                <w:sz w:val="18"/>
                <w:szCs w:val="18"/>
              </w:rPr>
            </w:pPr>
          </w:p>
        </w:tc>
        <w:tc>
          <w:tcPr>
            <w:tcW w:w="630" w:type="dxa"/>
          </w:tcPr>
          <w:p w14:paraId="37299DDD" w14:textId="77777777" w:rsidR="00247322" w:rsidRPr="0084577B" w:rsidRDefault="00247322" w:rsidP="00247322">
            <w:pPr>
              <w:spacing w:before="0" w:after="0"/>
              <w:jc w:val="center"/>
              <w:rPr>
                <w:rFonts w:cs="Arial"/>
                <w:sz w:val="18"/>
                <w:szCs w:val="18"/>
              </w:rPr>
            </w:pPr>
          </w:p>
        </w:tc>
      </w:tr>
      <w:tr w:rsidR="00247322" w:rsidRPr="0084577B" w14:paraId="6A42E56D" w14:textId="77777777" w:rsidTr="00247322">
        <w:trPr>
          <w:jc w:val="center"/>
        </w:trPr>
        <w:tc>
          <w:tcPr>
            <w:tcW w:w="1165" w:type="dxa"/>
            <w:vMerge/>
            <w:tcBorders>
              <w:right w:val="single" w:sz="4" w:space="0" w:color="auto"/>
            </w:tcBorders>
            <w:shd w:val="clear" w:color="auto" w:fill="auto"/>
          </w:tcPr>
          <w:p w14:paraId="750B09C2"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43824120" w14:textId="77777777" w:rsidR="00247322" w:rsidRPr="0084577B" w:rsidRDefault="00247322" w:rsidP="00247322">
            <w:pPr>
              <w:spacing w:before="0" w:after="0"/>
              <w:rPr>
                <w:rFonts w:cs="Arial"/>
                <w:sz w:val="18"/>
                <w:szCs w:val="18"/>
              </w:rPr>
            </w:pPr>
            <w:r w:rsidRPr="0084577B">
              <w:rPr>
                <w:rFonts w:cs="Arial"/>
                <w:sz w:val="18"/>
                <w:szCs w:val="18"/>
              </w:rPr>
              <w:t>8</w:t>
            </w:r>
          </w:p>
        </w:tc>
        <w:tc>
          <w:tcPr>
            <w:tcW w:w="900" w:type="dxa"/>
            <w:tcBorders>
              <w:left w:val="single" w:sz="4" w:space="0" w:color="auto"/>
              <w:right w:val="single" w:sz="4" w:space="0" w:color="auto"/>
            </w:tcBorders>
            <w:shd w:val="clear" w:color="auto" w:fill="FFFFFF" w:themeFill="background1"/>
          </w:tcPr>
          <w:p w14:paraId="770946F5" w14:textId="77777777" w:rsidR="00247322" w:rsidRPr="0084577B" w:rsidRDefault="00247322" w:rsidP="00247322">
            <w:pPr>
              <w:spacing w:before="0" w:after="0"/>
              <w:rPr>
                <w:rFonts w:cs="Arial"/>
                <w:sz w:val="18"/>
                <w:szCs w:val="18"/>
              </w:rPr>
            </w:pPr>
            <w:r w:rsidRPr="0084577B">
              <w:rPr>
                <w:rFonts w:cs="Arial"/>
                <w:sz w:val="18"/>
                <w:szCs w:val="18"/>
              </w:rPr>
              <w:t>289F</w:t>
            </w:r>
          </w:p>
        </w:tc>
        <w:tc>
          <w:tcPr>
            <w:tcW w:w="630" w:type="dxa"/>
            <w:tcBorders>
              <w:left w:val="single" w:sz="4" w:space="0" w:color="auto"/>
            </w:tcBorders>
            <w:shd w:val="clear" w:color="auto" w:fill="FFFFFF" w:themeFill="background1"/>
            <w:vAlign w:val="center"/>
          </w:tcPr>
          <w:p w14:paraId="39F4192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FFFFFF" w:themeFill="background1"/>
            <w:vAlign w:val="center"/>
          </w:tcPr>
          <w:p w14:paraId="647568E5"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FFFFFF" w:themeFill="background1"/>
          </w:tcPr>
          <w:p w14:paraId="07460BD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shd w:val="clear" w:color="auto" w:fill="FFFFFF" w:themeFill="background1"/>
          </w:tcPr>
          <w:p w14:paraId="2540C0C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FFFFFF" w:themeFill="background1"/>
          </w:tcPr>
          <w:p w14:paraId="40302FF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FFFFFF" w:themeFill="background1"/>
          </w:tcPr>
          <w:p w14:paraId="13ACEDE0"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6C2E675D"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4B40557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7E1AB739" w14:textId="77777777" w:rsidR="00247322" w:rsidRPr="0084577B" w:rsidRDefault="00247322" w:rsidP="00247322">
            <w:pPr>
              <w:spacing w:before="0" w:after="0"/>
              <w:jc w:val="center"/>
              <w:rPr>
                <w:rFonts w:cs="Arial"/>
                <w:sz w:val="18"/>
                <w:szCs w:val="18"/>
              </w:rPr>
            </w:pPr>
          </w:p>
        </w:tc>
        <w:tc>
          <w:tcPr>
            <w:tcW w:w="630" w:type="dxa"/>
          </w:tcPr>
          <w:p w14:paraId="61F40A7A" w14:textId="77777777" w:rsidR="00247322" w:rsidRPr="0084577B" w:rsidRDefault="00247322" w:rsidP="00247322">
            <w:pPr>
              <w:spacing w:before="0" w:after="0"/>
              <w:jc w:val="center"/>
              <w:rPr>
                <w:rFonts w:cs="Arial"/>
                <w:sz w:val="18"/>
                <w:szCs w:val="18"/>
              </w:rPr>
            </w:pPr>
          </w:p>
        </w:tc>
      </w:tr>
      <w:tr w:rsidR="00247322" w:rsidRPr="0084577B" w14:paraId="050F715B" w14:textId="77777777" w:rsidTr="00247322">
        <w:trPr>
          <w:jc w:val="center"/>
        </w:trPr>
        <w:tc>
          <w:tcPr>
            <w:tcW w:w="1165" w:type="dxa"/>
            <w:vMerge/>
            <w:tcBorders>
              <w:bottom w:val="single" w:sz="4" w:space="0" w:color="auto"/>
              <w:right w:val="single" w:sz="4" w:space="0" w:color="auto"/>
            </w:tcBorders>
            <w:shd w:val="clear" w:color="auto" w:fill="auto"/>
          </w:tcPr>
          <w:p w14:paraId="23687126" w14:textId="77777777" w:rsidR="00247322" w:rsidRPr="0084577B" w:rsidRDefault="00247322" w:rsidP="00247322">
            <w:pPr>
              <w:spacing w:before="0" w:after="0"/>
              <w:rPr>
                <w:rFonts w:cs="Arial"/>
                <w:sz w:val="18"/>
                <w:szCs w:val="18"/>
              </w:rPr>
            </w:pPr>
          </w:p>
        </w:tc>
        <w:tc>
          <w:tcPr>
            <w:tcW w:w="725" w:type="dxa"/>
            <w:tcBorders>
              <w:left w:val="single" w:sz="4" w:space="0" w:color="auto"/>
              <w:bottom w:val="single" w:sz="4" w:space="0" w:color="auto"/>
              <w:right w:val="single" w:sz="4" w:space="0" w:color="auto"/>
            </w:tcBorders>
            <w:shd w:val="clear" w:color="auto" w:fill="auto"/>
          </w:tcPr>
          <w:p w14:paraId="78C97D84" w14:textId="77777777" w:rsidR="00247322" w:rsidRPr="0084577B" w:rsidRDefault="00247322" w:rsidP="00247322">
            <w:pPr>
              <w:spacing w:before="0" w:after="0"/>
              <w:rPr>
                <w:rFonts w:cs="Arial"/>
                <w:sz w:val="18"/>
                <w:szCs w:val="18"/>
              </w:rPr>
            </w:pPr>
            <w:r w:rsidRPr="0084577B">
              <w:rPr>
                <w:rFonts w:cs="Arial"/>
                <w:sz w:val="18"/>
                <w:szCs w:val="18"/>
              </w:rPr>
              <w:t>9</w:t>
            </w:r>
          </w:p>
        </w:tc>
        <w:tc>
          <w:tcPr>
            <w:tcW w:w="900" w:type="dxa"/>
            <w:tcBorders>
              <w:left w:val="single" w:sz="4" w:space="0" w:color="auto"/>
              <w:bottom w:val="single" w:sz="4" w:space="0" w:color="auto"/>
              <w:right w:val="single" w:sz="4" w:space="0" w:color="auto"/>
            </w:tcBorders>
            <w:shd w:val="clear" w:color="auto" w:fill="auto"/>
          </w:tcPr>
          <w:p w14:paraId="64E1326D" w14:textId="77777777" w:rsidR="00247322" w:rsidRPr="0084577B" w:rsidRDefault="00247322" w:rsidP="00247322">
            <w:pPr>
              <w:spacing w:before="0" w:after="0"/>
              <w:rPr>
                <w:rFonts w:cs="Arial"/>
                <w:sz w:val="18"/>
                <w:szCs w:val="18"/>
              </w:rPr>
            </w:pPr>
            <w:r w:rsidRPr="0084577B">
              <w:rPr>
                <w:rFonts w:cs="Arial"/>
                <w:sz w:val="18"/>
                <w:szCs w:val="18"/>
              </w:rPr>
              <w:t>280F</w:t>
            </w:r>
          </w:p>
        </w:tc>
        <w:tc>
          <w:tcPr>
            <w:tcW w:w="630" w:type="dxa"/>
            <w:tcBorders>
              <w:left w:val="single" w:sz="4" w:space="0" w:color="auto"/>
              <w:bottom w:val="single" w:sz="4" w:space="0" w:color="auto"/>
            </w:tcBorders>
            <w:vAlign w:val="center"/>
          </w:tcPr>
          <w:p w14:paraId="2E587B0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vAlign w:val="center"/>
          </w:tcPr>
          <w:p w14:paraId="1373B56D"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bottom w:val="single" w:sz="4" w:space="0" w:color="auto"/>
            </w:tcBorders>
          </w:tcPr>
          <w:p w14:paraId="5903C4D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bottom w:val="single" w:sz="4" w:space="0" w:color="auto"/>
              <w:right w:val="single" w:sz="4" w:space="0" w:color="auto"/>
            </w:tcBorders>
          </w:tcPr>
          <w:p w14:paraId="00A2D5A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bottom w:val="single" w:sz="4" w:space="0" w:color="auto"/>
            </w:tcBorders>
            <w:shd w:val="clear" w:color="auto" w:fill="auto"/>
          </w:tcPr>
          <w:p w14:paraId="01EA487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shd w:val="clear" w:color="auto" w:fill="auto"/>
          </w:tcPr>
          <w:p w14:paraId="13EA17C8"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bottom w:val="single" w:sz="4" w:space="0" w:color="auto"/>
            </w:tcBorders>
            <w:shd w:val="clear" w:color="auto" w:fill="auto"/>
          </w:tcPr>
          <w:p w14:paraId="169F14E2" w14:textId="77777777" w:rsidR="00247322" w:rsidRPr="0084577B" w:rsidRDefault="00247322" w:rsidP="00247322">
            <w:pPr>
              <w:spacing w:before="0" w:after="0"/>
              <w:jc w:val="center"/>
              <w:rPr>
                <w:rFonts w:cs="Arial"/>
                <w:sz w:val="18"/>
                <w:szCs w:val="18"/>
              </w:rPr>
            </w:pPr>
          </w:p>
        </w:tc>
        <w:tc>
          <w:tcPr>
            <w:tcW w:w="540" w:type="dxa"/>
            <w:tcBorders>
              <w:bottom w:val="single" w:sz="4" w:space="0" w:color="auto"/>
              <w:right w:val="single" w:sz="4" w:space="0" w:color="auto"/>
            </w:tcBorders>
            <w:shd w:val="clear" w:color="auto" w:fill="auto"/>
          </w:tcPr>
          <w:p w14:paraId="6FF0D64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tcBorders>
          </w:tcPr>
          <w:p w14:paraId="0559AF3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bottom w:val="single" w:sz="4" w:space="0" w:color="auto"/>
            </w:tcBorders>
          </w:tcPr>
          <w:p w14:paraId="5CA37013" w14:textId="77777777" w:rsidR="00247322" w:rsidRPr="0084577B" w:rsidRDefault="00247322" w:rsidP="00247322">
            <w:pPr>
              <w:spacing w:before="0" w:after="0"/>
              <w:jc w:val="center"/>
              <w:rPr>
                <w:rFonts w:cs="Arial"/>
                <w:sz w:val="18"/>
                <w:szCs w:val="18"/>
              </w:rPr>
            </w:pPr>
          </w:p>
        </w:tc>
      </w:tr>
      <w:tr w:rsidR="00247322" w:rsidRPr="0084577B" w14:paraId="44E791DE" w14:textId="77777777" w:rsidTr="00247322">
        <w:trPr>
          <w:jc w:val="center"/>
        </w:trPr>
        <w:tc>
          <w:tcPr>
            <w:tcW w:w="1165" w:type="dxa"/>
            <w:vMerge w:val="restart"/>
            <w:tcBorders>
              <w:top w:val="single" w:sz="4" w:space="0" w:color="auto"/>
              <w:right w:val="single" w:sz="4" w:space="0" w:color="auto"/>
            </w:tcBorders>
            <w:shd w:val="clear" w:color="auto" w:fill="auto"/>
          </w:tcPr>
          <w:p w14:paraId="3C7C6B7A" w14:textId="77777777" w:rsidR="00247322" w:rsidRPr="0084577B" w:rsidRDefault="00247322" w:rsidP="00247322">
            <w:pPr>
              <w:spacing w:before="0" w:after="0"/>
              <w:rPr>
                <w:rFonts w:cs="Arial"/>
                <w:sz w:val="18"/>
                <w:szCs w:val="18"/>
              </w:rPr>
            </w:pPr>
            <w:r w:rsidRPr="0084577B">
              <w:rPr>
                <w:rFonts w:cs="Arial"/>
                <w:sz w:val="18"/>
                <w:szCs w:val="18"/>
              </w:rPr>
              <w:t>Sept. 24</w:t>
            </w:r>
          </w:p>
        </w:tc>
        <w:tc>
          <w:tcPr>
            <w:tcW w:w="725" w:type="dxa"/>
            <w:tcBorders>
              <w:top w:val="single" w:sz="4" w:space="0" w:color="auto"/>
              <w:left w:val="single" w:sz="4" w:space="0" w:color="auto"/>
              <w:right w:val="single" w:sz="4" w:space="0" w:color="auto"/>
            </w:tcBorders>
            <w:shd w:val="clear" w:color="auto" w:fill="auto"/>
          </w:tcPr>
          <w:p w14:paraId="0C3402BC" w14:textId="77777777" w:rsidR="00247322" w:rsidRPr="0084577B" w:rsidRDefault="00247322" w:rsidP="00247322">
            <w:pPr>
              <w:spacing w:before="0" w:after="0"/>
              <w:rPr>
                <w:rFonts w:cs="Arial"/>
                <w:sz w:val="18"/>
                <w:szCs w:val="18"/>
              </w:rPr>
            </w:pPr>
            <w:r w:rsidRPr="0084577B">
              <w:rPr>
                <w:rFonts w:cs="Arial"/>
                <w:sz w:val="18"/>
                <w:szCs w:val="18"/>
              </w:rPr>
              <w:t>1</w:t>
            </w:r>
          </w:p>
        </w:tc>
        <w:tc>
          <w:tcPr>
            <w:tcW w:w="900" w:type="dxa"/>
            <w:tcBorders>
              <w:top w:val="single" w:sz="4" w:space="0" w:color="auto"/>
              <w:left w:val="single" w:sz="4" w:space="0" w:color="auto"/>
              <w:right w:val="single" w:sz="4" w:space="0" w:color="auto"/>
            </w:tcBorders>
            <w:shd w:val="clear" w:color="auto" w:fill="auto"/>
          </w:tcPr>
          <w:p w14:paraId="4259B0DA" w14:textId="77777777" w:rsidR="00247322" w:rsidRPr="0084577B" w:rsidRDefault="00247322" w:rsidP="00247322">
            <w:pPr>
              <w:spacing w:before="0" w:after="0"/>
              <w:rPr>
                <w:rFonts w:cs="Arial"/>
                <w:sz w:val="18"/>
                <w:szCs w:val="18"/>
              </w:rPr>
            </w:pPr>
            <w:r w:rsidRPr="0084577B">
              <w:rPr>
                <w:rFonts w:cs="Arial"/>
                <w:sz w:val="18"/>
                <w:szCs w:val="18"/>
              </w:rPr>
              <w:t>272F</w:t>
            </w:r>
          </w:p>
        </w:tc>
        <w:tc>
          <w:tcPr>
            <w:tcW w:w="630" w:type="dxa"/>
            <w:tcBorders>
              <w:top w:val="single" w:sz="4" w:space="0" w:color="auto"/>
              <w:left w:val="single" w:sz="4" w:space="0" w:color="auto"/>
            </w:tcBorders>
            <w:vAlign w:val="center"/>
          </w:tcPr>
          <w:p w14:paraId="05E26AC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vAlign w:val="center"/>
          </w:tcPr>
          <w:p w14:paraId="5A26DDA8"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top w:val="single" w:sz="4" w:space="0" w:color="auto"/>
              <w:left w:val="single" w:sz="4" w:space="0" w:color="auto"/>
            </w:tcBorders>
          </w:tcPr>
          <w:p w14:paraId="20126AE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right w:val="single" w:sz="4" w:space="0" w:color="auto"/>
            </w:tcBorders>
          </w:tcPr>
          <w:p w14:paraId="7D9CA0F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left w:val="single" w:sz="4" w:space="0" w:color="auto"/>
            </w:tcBorders>
            <w:shd w:val="clear" w:color="auto" w:fill="auto"/>
          </w:tcPr>
          <w:p w14:paraId="7CD9387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shd w:val="clear" w:color="auto" w:fill="auto"/>
          </w:tcPr>
          <w:p w14:paraId="34591C4E" w14:textId="77777777" w:rsidR="00247322" w:rsidRPr="0084577B" w:rsidRDefault="00247322" w:rsidP="00247322">
            <w:pPr>
              <w:spacing w:before="0" w:after="0"/>
              <w:jc w:val="center"/>
              <w:rPr>
                <w:rFonts w:cs="Arial"/>
                <w:sz w:val="18"/>
                <w:szCs w:val="18"/>
              </w:rPr>
            </w:pPr>
          </w:p>
        </w:tc>
        <w:tc>
          <w:tcPr>
            <w:tcW w:w="630" w:type="dxa"/>
            <w:tcBorders>
              <w:top w:val="single" w:sz="4" w:space="0" w:color="auto"/>
              <w:left w:val="single" w:sz="4" w:space="0" w:color="auto"/>
            </w:tcBorders>
            <w:shd w:val="clear" w:color="auto" w:fill="auto"/>
          </w:tcPr>
          <w:p w14:paraId="599FB0C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shd w:val="clear" w:color="auto" w:fill="auto"/>
          </w:tcPr>
          <w:p w14:paraId="5E4DB75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tcBorders>
          </w:tcPr>
          <w:p w14:paraId="667F0713" w14:textId="77777777" w:rsidR="00247322" w:rsidRPr="0084577B" w:rsidRDefault="00247322" w:rsidP="00247322">
            <w:pPr>
              <w:spacing w:before="0" w:after="0"/>
              <w:jc w:val="center"/>
              <w:rPr>
                <w:rFonts w:cs="Arial"/>
                <w:sz w:val="18"/>
                <w:szCs w:val="18"/>
              </w:rPr>
            </w:pPr>
          </w:p>
        </w:tc>
        <w:tc>
          <w:tcPr>
            <w:tcW w:w="630" w:type="dxa"/>
            <w:tcBorders>
              <w:top w:val="single" w:sz="4" w:space="0" w:color="auto"/>
            </w:tcBorders>
          </w:tcPr>
          <w:p w14:paraId="323F63E2" w14:textId="77777777" w:rsidR="00247322" w:rsidRPr="0084577B" w:rsidRDefault="00247322" w:rsidP="00247322">
            <w:pPr>
              <w:spacing w:before="0" w:after="0"/>
              <w:jc w:val="center"/>
              <w:rPr>
                <w:rFonts w:cs="Arial"/>
                <w:sz w:val="18"/>
                <w:szCs w:val="18"/>
              </w:rPr>
            </w:pPr>
          </w:p>
        </w:tc>
      </w:tr>
      <w:tr w:rsidR="00247322" w:rsidRPr="0084577B" w14:paraId="64A294E7" w14:textId="77777777" w:rsidTr="00247322">
        <w:trPr>
          <w:jc w:val="center"/>
        </w:trPr>
        <w:tc>
          <w:tcPr>
            <w:tcW w:w="1165" w:type="dxa"/>
            <w:vMerge/>
            <w:tcBorders>
              <w:right w:val="single" w:sz="4" w:space="0" w:color="auto"/>
            </w:tcBorders>
            <w:shd w:val="clear" w:color="auto" w:fill="auto"/>
          </w:tcPr>
          <w:p w14:paraId="02D3D768"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13FB5786" w14:textId="77777777" w:rsidR="00247322" w:rsidRPr="0084577B" w:rsidRDefault="00247322" w:rsidP="00247322">
            <w:pPr>
              <w:spacing w:before="0" w:after="0"/>
              <w:rPr>
                <w:rFonts w:cs="Arial"/>
                <w:sz w:val="18"/>
                <w:szCs w:val="18"/>
              </w:rPr>
            </w:pPr>
            <w:r w:rsidRPr="0084577B">
              <w:rPr>
                <w:rFonts w:cs="Arial"/>
                <w:sz w:val="18"/>
                <w:szCs w:val="18"/>
              </w:rPr>
              <w:t>2</w:t>
            </w:r>
          </w:p>
        </w:tc>
        <w:tc>
          <w:tcPr>
            <w:tcW w:w="900" w:type="dxa"/>
            <w:tcBorders>
              <w:left w:val="single" w:sz="4" w:space="0" w:color="auto"/>
              <w:right w:val="single" w:sz="4" w:space="0" w:color="auto"/>
            </w:tcBorders>
            <w:shd w:val="clear" w:color="auto" w:fill="auto"/>
          </w:tcPr>
          <w:p w14:paraId="2C595FA3" w14:textId="77777777" w:rsidR="00247322" w:rsidRPr="0084577B" w:rsidRDefault="00247322" w:rsidP="00247322">
            <w:pPr>
              <w:spacing w:before="0" w:after="0"/>
              <w:rPr>
                <w:rFonts w:cs="Arial"/>
                <w:sz w:val="18"/>
                <w:szCs w:val="18"/>
              </w:rPr>
            </w:pPr>
            <w:r w:rsidRPr="0084577B">
              <w:rPr>
                <w:rFonts w:cs="Arial"/>
                <w:sz w:val="18"/>
                <w:szCs w:val="18"/>
              </w:rPr>
              <w:t>267F</w:t>
            </w:r>
          </w:p>
        </w:tc>
        <w:tc>
          <w:tcPr>
            <w:tcW w:w="630" w:type="dxa"/>
            <w:tcBorders>
              <w:left w:val="single" w:sz="4" w:space="0" w:color="auto"/>
            </w:tcBorders>
            <w:vAlign w:val="center"/>
          </w:tcPr>
          <w:p w14:paraId="7BB6C44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2D94F6B8"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46C9AE5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4232DE2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3480889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42057C5F"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67812F1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61F8526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0E7D48F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Pr>
          <w:p w14:paraId="776479D3" w14:textId="77777777" w:rsidR="00247322" w:rsidRPr="0084577B" w:rsidRDefault="00247322" w:rsidP="00247322">
            <w:pPr>
              <w:spacing w:before="0" w:after="0"/>
              <w:jc w:val="center"/>
              <w:rPr>
                <w:rFonts w:cs="Arial"/>
                <w:sz w:val="18"/>
                <w:szCs w:val="18"/>
              </w:rPr>
            </w:pPr>
          </w:p>
        </w:tc>
      </w:tr>
      <w:tr w:rsidR="00247322" w:rsidRPr="0084577B" w14:paraId="58CC2F36" w14:textId="77777777" w:rsidTr="00247322">
        <w:trPr>
          <w:jc w:val="center"/>
        </w:trPr>
        <w:tc>
          <w:tcPr>
            <w:tcW w:w="1165" w:type="dxa"/>
            <w:vMerge/>
            <w:tcBorders>
              <w:right w:val="single" w:sz="4" w:space="0" w:color="auto"/>
            </w:tcBorders>
            <w:shd w:val="clear" w:color="auto" w:fill="auto"/>
          </w:tcPr>
          <w:p w14:paraId="4C37487F"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7FE4FD29" w14:textId="77777777" w:rsidR="00247322" w:rsidRPr="0084577B" w:rsidRDefault="00247322" w:rsidP="00247322">
            <w:pPr>
              <w:spacing w:before="0" w:after="0"/>
              <w:rPr>
                <w:rFonts w:cs="Arial"/>
                <w:sz w:val="18"/>
                <w:szCs w:val="18"/>
              </w:rPr>
            </w:pPr>
            <w:r w:rsidRPr="0084577B">
              <w:rPr>
                <w:rFonts w:cs="Arial"/>
                <w:sz w:val="18"/>
                <w:szCs w:val="18"/>
              </w:rPr>
              <w:t>3</w:t>
            </w:r>
          </w:p>
        </w:tc>
        <w:tc>
          <w:tcPr>
            <w:tcW w:w="900" w:type="dxa"/>
            <w:tcBorders>
              <w:left w:val="single" w:sz="4" w:space="0" w:color="auto"/>
              <w:right w:val="single" w:sz="4" w:space="0" w:color="auto"/>
            </w:tcBorders>
            <w:shd w:val="clear" w:color="auto" w:fill="auto"/>
          </w:tcPr>
          <w:p w14:paraId="0ED1039C" w14:textId="77777777" w:rsidR="00247322" w:rsidRPr="0084577B" w:rsidRDefault="00247322" w:rsidP="00247322">
            <w:pPr>
              <w:spacing w:before="0" w:after="0"/>
              <w:rPr>
                <w:rFonts w:cs="Arial"/>
                <w:sz w:val="18"/>
                <w:szCs w:val="18"/>
              </w:rPr>
            </w:pPr>
            <w:r w:rsidRPr="0084577B">
              <w:rPr>
                <w:rFonts w:cs="Arial"/>
                <w:sz w:val="18"/>
                <w:szCs w:val="18"/>
              </w:rPr>
              <w:t>256F</w:t>
            </w:r>
          </w:p>
        </w:tc>
        <w:tc>
          <w:tcPr>
            <w:tcW w:w="630" w:type="dxa"/>
            <w:tcBorders>
              <w:left w:val="single" w:sz="4" w:space="0" w:color="auto"/>
            </w:tcBorders>
            <w:vAlign w:val="center"/>
          </w:tcPr>
          <w:p w14:paraId="038438F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02890AAF"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5E6B979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60A368A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77F2B59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352E5E44"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4EE337E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7DE3C97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26B5D24C" w14:textId="77777777" w:rsidR="00247322" w:rsidRPr="0084577B" w:rsidRDefault="00247322" w:rsidP="00247322">
            <w:pPr>
              <w:spacing w:before="0" w:after="0"/>
              <w:jc w:val="center"/>
              <w:rPr>
                <w:rFonts w:cs="Arial"/>
                <w:sz w:val="18"/>
                <w:szCs w:val="18"/>
              </w:rPr>
            </w:pPr>
          </w:p>
        </w:tc>
        <w:tc>
          <w:tcPr>
            <w:tcW w:w="630" w:type="dxa"/>
          </w:tcPr>
          <w:p w14:paraId="28517A43" w14:textId="77777777" w:rsidR="00247322" w:rsidRPr="0084577B" w:rsidRDefault="00247322" w:rsidP="00247322">
            <w:pPr>
              <w:spacing w:before="0" w:after="0"/>
              <w:jc w:val="center"/>
              <w:rPr>
                <w:rFonts w:cs="Arial"/>
                <w:sz w:val="18"/>
                <w:szCs w:val="18"/>
              </w:rPr>
            </w:pPr>
          </w:p>
        </w:tc>
      </w:tr>
      <w:tr w:rsidR="00247322" w:rsidRPr="0084577B" w14:paraId="1CB19905" w14:textId="77777777" w:rsidTr="00247322">
        <w:trPr>
          <w:jc w:val="center"/>
        </w:trPr>
        <w:tc>
          <w:tcPr>
            <w:tcW w:w="1165" w:type="dxa"/>
            <w:vMerge/>
            <w:tcBorders>
              <w:right w:val="single" w:sz="4" w:space="0" w:color="auto"/>
            </w:tcBorders>
            <w:shd w:val="clear" w:color="auto" w:fill="auto"/>
          </w:tcPr>
          <w:p w14:paraId="2C3C0069"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14E8952A" w14:textId="77777777" w:rsidR="00247322" w:rsidRPr="0084577B" w:rsidRDefault="00247322" w:rsidP="00247322">
            <w:pPr>
              <w:spacing w:before="0" w:after="0"/>
              <w:rPr>
                <w:rFonts w:cs="Arial"/>
                <w:sz w:val="18"/>
                <w:szCs w:val="18"/>
              </w:rPr>
            </w:pPr>
            <w:r w:rsidRPr="0084577B">
              <w:rPr>
                <w:rFonts w:cs="Arial"/>
                <w:sz w:val="18"/>
                <w:szCs w:val="18"/>
              </w:rPr>
              <w:t>4</w:t>
            </w:r>
          </w:p>
        </w:tc>
        <w:tc>
          <w:tcPr>
            <w:tcW w:w="900" w:type="dxa"/>
            <w:tcBorders>
              <w:left w:val="single" w:sz="4" w:space="0" w:color="auto"/>
              <w:right w:val="single" w:sz="4" w:space="0" w:color="auto"/>
            </w:tcBorders>
            <w:shd w:val="clear" w:color="auto" w:fill="auto"/>
          </w:tcPr>
          <w:p w14:paraId="39AF17A4" w14:textId="77777777" w:rsidR="00247322" w:rsidRPr="0084577B" w:rsidRDefault="00247322" w:rsidP="00247322">
            <w:pPr>
              <w:spacing w:before="0" w:after="0"/>
              <w:rPr>
                <w:rFonts w:cs="Arial"/>
                <w:sz w:val="18"/>
                <w:szCs w:val="18"/>
              </w:rPr>
            </w:pPr>
            <w:r w:rsidRPr="0084577B">
              <w:rPr>
                <w:rFonts w:cs="Arial"/>
                <w:sz w:val="18"/>
                <w:szCs w:val="18"/>
              </w:rPr>
              <w:t>254F</w:t>
            </w:r>
          </w:p>
        </w:tc>
        <w:tc>
          <w:tcPr>
            <w:tcW w:w="630" w:type="dxa"/>
            <w:tcBorders>
              <w:left w:val="single" w:sz="4" w:space="0" w:color="auto"/>
            </w:tcBorders>
            <w:vAlign w:val="center"/>
          </w:tcPr>
          <w:p w14:paraId="0D2ACEF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3E51974B"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5B25E45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57B6FF5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226E2C2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77A0D0EC"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6F7BD82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7D1F677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38D23034" w14:textId="77777777" w:rsidR="00247322" w:rsidRPr="0084577B" w:rsidRDefault="00247322" w:rsidP="00247322">
            <w:pPr>
              <w:spacing w:before="0" w:after="0"/>
              <w:jc w:val="center"/>
              <w:rPr>
                <w:rFonts w:cs="Arial"/>
                <w:sz w:val="18"/>
                <w:szCs w:val="18"/>
              </w:rPr>
            </w:pPr>
          </w:p>
        </w:tc>
        <w:tc>
          <w:tcPr>
            <w:tcW w:w="630" w:type="dxa"/>
          </w:tcPr>
          <w:p w14:paraId="7290163A" w14:textId="77777777" w:rsidR="00247322" w:rsidRPr="0084577B" w:rsidRDefault="00247322" w:rsidP="00247322">
            <w:pPr>
              <w:spacing w:before="0" w:after="0"/>
              <w:jc w:val="center"/>
              <w:rPr>
                <w:rFonts w:cs="Arial"/>
                <w:sz w:val="18"/>
                <w:szCs w:val="18"/>
              </w:rPr>
            </w:pPr>
          </w:p>
        </w:tc>
      </w:tr>
      <w:tr w:rsidR="00247322" w:rsidRPr="0084577B" w14:paraId="7E314F5F" w14:textId="77777777" w:rsidTr="00247322">
        <w:trPr>
          <w:jc w:val="center"/>
        </w:trPr>
        <w:tc>
          <w:tcPr>
            <w:tcW w:w="1165" w:type="dxa"/>
            <w:vMerge/>
            <w:tcBorders>
              <w:right w:val="single" w:sz="4" w:space="0" w:color="auto"/>
            </w:tcBorders>
            <w:shd w:val="clear" w:color="auto" w:fill="auto"/>
          </w:tcPr>
          <w:p w14:paraId="644828A9"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3F4CBF0D" w14:textId="77777777" w:rsidR="00247322" w:rsidRPr="0084577B" w:rsidRDefault="00247322" w:rsidP="00247322">
            <w:pPr>
              <w:spacing w:before="0" w:after="0"/>
              <w:rPr>
                <w:rFonts w:cs="Arial"/>
                <w:sz w:val="18"/>
                <w:szCs w:val="18"/>
              </w:rPr>
            </w:pPr>
            <w:r w:rsidRPr="0084577B">
              <w:rPr>
                <w:rFonts w:cs="Arial"/>
                <w:sz w:val="18"/>
                <w:szCs w:val="18"/>
              </w:rPr>
              <w:t>5</w:t>
            </w:r>
          </w:p>
        </w:tc>
        <w:tc>
          <w:tcPr>
            <w:tcW w:w="900" w:type="dxa"/>
            <w:tcBorders>
              <w:left w:val="single" w:sz="4" w:space="0" w:color="auto"/>
              <w:right w:val="single" w:sz="4" w:space="0" w:color="auto"/>
            </w:tcBorders>
            <w:shd w:val="clear" w:color="auto" w:fill="auto"/>
          </w:tcPr>
          <w:p w14:paraId="7E4A1F86" w14:textId="77777777" w:rsidR="00247322" w:rsidRPr="0084577B" w:rsidRDefault="00247322" w:rsidP="00247322">
            <w:pPr>
              <w:spacing w:before="0" w:after="0"/>
              <w:rPr>
                <w:rFonts w:cs="Arial"/>
                <w:sz w:val="18"/>
                <w:szCs w:val="18"/>
              </w:rPr>
            </w:pPr>
            <w:r w:rsidRPr="0084577B">
              <w:rPr>
                <w:rFonts w:cs="Arial"/>
                <w:sz w:val="18"/>
                <w:szCs w:val="18"/>
              </w:rPr>
              <w:t>276F</w:t>
            </w:r>
          </w:p>
        </w:tc>
        <w:tc>
          <w:tcPr>
            <w:tcW w:w="630" w:type="dxa"/>
            <w:tcBorders>
              <w:left w:val="single" w:sz="4" w:space="0" w:color="auto"/>
            </w:tcBorders>
            <w:vAlign w:val="center"/>
          </w:tcPr>
          <w:p w14:paraId="7CA854A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60C4B055"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74AD9E1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4396EA2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0FA2396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5D801C32"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16C6A1D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5D3AF89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3A5E8F25" w14:textId="77777777" w:rsidR="00247322" w:rsidRPr="0084577B" w:rsidRDefault="00247322" w:rsidP="00247322">
            <w:pPr>
              <w:spacing w:before="0" w:after="0"/>
              <w:jc w:val="center"/>
              <w:rPr>
                <w:rFonts w:cs="Arial"/>
                <w:sz w:val="18"/>
                <w:szCs w:val="18"/>
              </w:rPr>
            </w:pPr>
          </w:p>
        </w:tc>
        <w:tc>
          <w:tcPr>
            <w:tcW w:w="630" w:type="dxa"/>
          </w:tcPr>
          <w:p w14:paraId="58A64852" w14:textId="77777777" w:rsidR="00247322" w:rsidRPr="0084577B" w:rsidRDefault="00247322" w:rsidP="00247322">
            <w:pPr>
              <w:spacing w:before="0" w:after="0"/>
              <w:jc w:val="center"/>
              <w:rPr>
                <w:rFonts w:cs="Arial"/>
                <w:sz w:val="18"/>
                <w:szCs w:val="18"/>
              </w:rPr>
            </w:pPr>
          </w:p>
        </w:tc>
      </w:tr>
      <w:tr w:rsidR="00247322" w:rsidRPr="0084577B" w14:paraId="3DFB79C6" w14:textId="77777777" w:rsidTr="00247322">
        <w:trPr>
          <w:jc w:val="center"/>
        </w:trPr>
        <w:tc>
          <w:tcPr>
            <w:tcW w:w="1165" w:type="dxa"/>
            <w:vMerge/>
            <w:tcBorders>
              <w:right w:val="single" w:sz="4" w:space="0" w:color="auto"/>
            </w:tcBorders>
            <w:shd w:val="clear" w:color="auto" w:fill="auto"/>
          </w:tcPr>
          <w:p w14:paraId="44BEEAB2"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6B3E79D1" w14:textId="77777777" w:rsidR="00247322" w:rsidRPr="0084577B" w:rsidRDefault="00247322" w:rsidP="00247322">
            <w:pPr>
              <w:spacing w:before="0" w:after="0"/>
              <w:rPr>
                <w:rFonts w:cs="Arial"/>
                <w:sz w:val="18"/>
                <w:szCs w:val="18"/>
              </w:rPr>
            </w:pPr>
            <w:r w:rsidRPr="0084577B">
              <w:rPr>
                <w:rFonts w:cs="Arial"/>
                <w:sz w:val="18"/>
                <w:szCs w:val="18"/>
              </w:rPr>
              <w:t>6</w:t>
            </w:r>
          </w:p>
        </w:tc>
        <w:tc>
          <w:tcPr>
            <w:tcW w:w="900" w:type="dxa"/>
            <w:tcBorders>
              <w:left w:val="single" w:sz="4" w:space="0" w:color="auto"/>
              <w:right w:val="single" w:sz="4" w:space="0" w:color="auto"/>
            </w:tcBorders>
            <w:shd w:val="clear" w:color="auto" w:fill="auto"/>
          </w:tcPr>
          <w:p w14:paraId="56D427E2" w14:textId="77777777" w:rsidR="00247322" w:rsidRPr="0084577B" w:rsidRDefault="00247322" w:rsidP="00247322">
            <w:pPr>
              <w:spacing w:before="0" w:after="0"/>
              <w:rPr>
                <w:rFonts w:cs="Arial"/>
                <w:sz w:val="18"/>
                <w:szCs w:val="18"/>
              </w:rPr>
            </w:pPr>
            <w:r w:rsidRPr="0084577B">
              <w:rPr>
                <w:rFonts w:cs="Arial"/>
                <w:sz w:val="18"/>
                <w:szCs w:val="18"/>
              </w:rPr>
              <w:t>266F</w:t>
            </w:r>
          </w:p>
        </w:tc>
        <w:tc>
          <w:tcPr>
            <w:tcW w:w="630" w:type="dxa"/>
            <w:tcBorders>
              <w:left w:val="single" w:sz="4" w:space="0" w:color="auto"/>
            </w:tcBorders>
            <w:vAlign w:val="center"/>
          </w:tcPr>
          <w:p w14:paraId="240AE4B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50F6061E"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0955967A"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337A772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7C3ABD4E"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747D4FDF"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066E05A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45DB2025"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026D14CB" w14:textId="77777777" w:rsidR="00247322" w:rsidRPr="0084577B" w:rsidRDefault="00247322" w:rsidP="00247322">
            <w:pPr>
              <w:spacing w:before="0" w:after="0"/>
              <w:jc w:val="center"/>
              <w:rPr>
                <w:rFonts w:cs="Arial"/>
                <w:sz w:val="18"/>
                <w:szCs w:val="18"/>
              </w:rPr>
            </w:pPr>
          </w:p>
        </w:tc>
        <w:tc>
          <w:tcPr>
            <w:tcW w:w="630" w:type="dxa"/>
          </w:tcPr>
          <w:p w14:paraId="2DC3720F" w14:textId="77777777" w:rsidR="00247322" w:rsidRPr="0084577B" w:rsidRDefault="00247322" w:rsidP="00247322">
            <w:pPr>
              <w:spacing w:before="0" w:after="0"/>
              <w:jc w:val="center"/>
              <w:rPr>
                <w:rFonts w:cs="Arial"/>
                <w:sz w:val="18"/>
                <w:szCs w:val="18"/>
              </w:rPr>
            </w:pPr>
          </w:p>
        </w:tc>
      </w:tr>
      <w:tr w:rsidR="00247322" w:rsidRPr="0084577B" w14:paraId="1DD68529" w14:textId="77777777" w:rsidTr="00247322">
        <w:trPr>
          <w:jc w:val="center"/>
        </w:trPr>
        <w:tc>
          <w:tcPr>
            <w:tcW w:w="1165" w:type="dxa"/>
            <w:vMerge/>
            <w:tcBorders>
              <w:right w:val="single" w:sz="4" w:space="0" w:color="auto"/>
            </w:tcBorders>
            <w:shd w:val="clear" w:color="auto" w:fill="auto"/>
          </w:tcPr>
          <w:p w14:paraId="737B86FB"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64F63428" w14:textId="77777777" w:rsidR="00247322" w:rsidRPr="0084577B" w:rsidRDefault="00247322" w:rsidP="00247322">
            <w:pPr>
              <w:spacing w:before="0" w:after="0"/>
              <w:rPr>
                <w:rFonts w:cs="Arial"/>
                <w:sz w:val="18"/>
                <w:szCs w:val="18"/>
              </w:rPr>
            </w:pPr>
            <w:r w:rsidRPr="0084577B">
              <w:rPr>
                <w:rFonts w:cs="Arial"/>
                <w:sz w:val="18"/>
                <w:szCs w:val="18"/>
              </w:rPr>
              <w:t>7</w:t>
            </w:r>
          </w:p>
        </w:tc>
        <w:tc>
          <w:tcPr>
            <w:tcW w:w="900" w:type="dxa"/>
            <w:tcBorders>
              <w:left w:val="single" w:sz="4" w:space="0" w:color="auto"/>
              <w:right w:val="single" w:sz="4" w:space="0" w:color="auto"/>
            </w:tcBorders>
            <w:shd w:val="clear" w:color="auto" w:fill="auto"/>
          </w:tcPr>
          <w:p w14:paraId="543BCECD" w14:textId="77777777" w:rsidR="00247322" w:rsidRPr="0084577B" w:rsidRDefault="00247322" w:rsidP="00247322">
            <w:pPr>
              <w:spacing w:before="0" w:after="0"/>
              <w:rPr>
                <w:rFonts w:cs="Arial"/>
                <w:sz w:val="18"/>
                <w:szCs w:val="18"/>
              </w:rPr>
            </w:pPr>
            <w:r w:rsidRPr="0084577B">
              <w:rPr>
                <w:rFonts w:cs="Arial"/>
                <w:sz w:val="18"/>
                <w:szCs w:val="18"/>
              </w:rPr>
              <w:t>277F</w:t>
            </w:r>
          </w:p>
        </w:tc>
        <w:tc>
          <w:tcPr>
            <w:tcW w:w="630" w:type="dxa"/>
            <w:tcBorders>
              <w:left w:val="single" w:sz="4" w:space="0" w:color="auto"/>
            </w:tcBorders>
            <w:vAlign w:val="center"/>
          </w:tcPr>
          <w:p w14:paraId="15797A5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70585790"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08243357"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6FD2462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70DB27A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228E1774"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40267D8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1FA998D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4858C41F" w14:textId="77777777" w:rsidR="00247322" w:rsidRPr="0084577B" w:rsidRDefault="00247322" w:rsidP="00247322">
            <w:pPr>
              <w:spacing w:before="0" w:after="0"/>
              <w:jc w:val="center"/>
              <w:rPr>
                <w:rFonts w:cs="Arial"/>
                <w:sz w:val="18"/>
                <w:szCs w:val="18"/>
              </w:rPr>
            </w:pPr>
          </w:p>
        </w:tc>
        <w:tc>
          <w:tcPr>
            <w:tcW w:w="630" w:type="dxa"/>
          </w:tcPr>
          <w:p w14:paraId="1068C191" w14:textId="77777777" w:rsidR="00247322" w:rsidRPr="0084577B" w:rsidRDefault="00247322" w:rsidP="00247322">
            <w:pPr>
              <w:spacing w:before="0" w:after="0"/>
              <w:jc w:val="center"/>
              <w:rPr>
                <w:rFonts w:cs="Arial"/>
                <w:sz w:val="18"/>
                <w:szCs w:val="18"/>
              </w:rPr>
            </w:pPr>
          </w:p>
        </w:tc>
      </w:tr>
      <w:tr w:rsidR="00247322" w:rsidRPr="0084577B" w14:paraId="6A88DF3E" w14:textId="77777777" w:rsidTr="00247322">
        <w:trPr>
          <w:jc w:val="center"/>
        </w:trPr>
        <w:tc>
          <w:tcPr>
            <w:tcW w:w="1165" w:type="dxa"/>
            <w:vMerge/>
            <w:tcBorders>
              <w:right w:val="single" w:sz="4" w:space="0" w:color="auto"/>
            </w:tcBorders>
            <w:shd w:val="clear" w:color="auto" w:fill="auto"/>
          </w:tcPr>
          <w:p w14:paraId="49BF3330"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471B823E" w14:textId="77777777" w:rsidR="00247322" w:rsidRPr="0084577B" w:rsidRDefault="00247322" w:rsidP="00247322">
            <w:pPr>
              <w:spacing w:before="0" w:after="0"/>
              <w:rPr>
                <w:rFonts w:cs="Arial"/>
                <w:sz w:val="18"/>
                <w:szCs w:val="18"/>
              </w:rPr>
            </w:pPr>
            <w:r w:rsidRPr="0084577B">
              <w:rPr>
                <w:rFonts w:cs="Arial"/>
                <w:sz w:val="18"/>
                <w:szCs w:val="18"/>
              </w:rPr>
              <w:t>8</w:t>
            </w:r>
          </w:p>
        </w:tc>
        <w:tc>
          <w:tcPr>
            <w:tcW w:w="900" w:type="dxa"/>
            <w:tcBorders>
              <w:left w:val="single" w:sz="4" w:space="0" w:color="auto"/>
              <w:right w:val="single" w:sz="4" w:space="0" w:color="auto"/>
            </w:tcBorders>
            <w:shd w:val="clear" w:color="auto" w:fill="auto"/>
          </w:tcPr>
          <w:p w14:paraId="05605B25" w14:textId="77777777" w:rsidR="00247322" w:rsidRPr="0084577B" w:rsidRDefault="00247322" w:rsidP="00247322">
            <w:pPr>
              <w:spacing w:before="0" w:after="0"/>
              <w:rPr>
                <w:rFonts w:cs="Arial"/>
                <w:sz w:val="18"/>
                <w:szCs w:val="18"/>
              </w:rPr>
            </w:pPr>
            <w:r w:rsidRPr="0084577B">
              <w:rPr>
                <w:rFonts w:cs="Arial"/>
                <w:sz w:val="18"/>
                <w:szCs w:val="18"/>
              </w:rPr>
              <w:t>284F</w:t>
            </w:r>
          </w:p>
        </w:tc>
        <w:tc>
          <w:tcPr>
            <w:tcW w:w="630" w:type="dxa"/>
            <w:tcBorders>
              <w:left w:val="single" w:sz="4" w:space="0" w:color="auto"/>
            </w:tcBorders>
            <w:vAlign w:val="center"/>
          </w:tcPr>
          <w:p w14:paraId="5C954D0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66B88398"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4F9D42B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shd w:val="clear" w:color="auto" w:fill="auto"/>
          </w:tcPr>
          <w:p w14:paraId="5F1496C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33E8602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74BC88AF"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7FD4925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18FEFBA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090A2798" w14:textId="77777777" w:rsidR="00247322" w:rsidRPr="0084577B" w:rsidRDefault="00247322" w:rsidP="00247322">
            <w:pPr>
              <w:spacing w:before="0" w:after="0"/>
              <w:jc w:val="center"/>
              <w:rPr>
                <w:rFonts w:cs="Arial"/>
                <w:sz w:val="18"/>
                <w:szCs w:val="18"/>
              </w:rPr>
            </w:pPr>
          </w:p>
        </w:tc>
        <w:tc>
          <w:tcPr>
            <w:tcW w:w="630" w:type="dxa"/>
          </w:tcPr>
          <w:p w14:paraId="659D9C7A" w14:textId="77777777" w:rsidR="00247322" w:rsidRPr="0084577B" w:rsidRDefault="00247322" w:rsidP="00247322">
            <w:pPr>
              <w:spacing w:before="0" w:after="0"/>
              <w:jc w:val="center"/>
              <w:rPr>
                <w:rFonts w:cs="Arial"/>
                <w:sz w:val="18"/>
                <w:szCs w:val="18"/>
              </w:rPr>
            </w:pPr>
          </w:p>
        </w:tc>
      </w:tr>
      <w:tr w:rsidR="00247322" w:rsidRPr="0084577B" w14:paraId="7C8A226C" w14:textId="77777777" w:rsidTr="00247322">
        <w:trPr>
          <w:jc w:val="center"/>
        </w:trPr>
        <w:tc>
          <w:tcPr>
            <w:tcW w:w="1165" w:type="dxa"/>
            <w:vMerge/>
            <w:tcBorders>
              <w:right w:val="single" w:sz="4" w:space="0" w:color="auto"/>
            </w:tcBorders>
            <w:shd w:val="clear" w:color="auto" w:fill="auto"/>
          </w:tcPr>
          <w:p w14:paraId="1FE92F15"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4FBFFF23" w14:textId="77777777" w:rsidR="00247322" w:rsidRPr="0084577B" w:rsidRDefault="00247322" w:rsidP="00247322">
            <w:pPr>
              <w:spacing w:before="0" w:after="0"/>
              <w:rPr>
                <w:rFonts w:cs="Arial"/>
                <w:sz w:val="18"/>
                <w:szCs w:val="18"/>
              </w:rPr>
            </w:pPr>
            <w:r w:rsidRPr="0084577B">
              <w:rPr>
                <w:rFonts w:cs="Arial"/>
                <w:sz w:val="18"/>
                <w:szCs w:val="18"/>
              </w:rPr>
              <w:t>9</w:t>
            </w:r>
          </w:p>
        </w:tc>
        <w:tc>
          <w:tcPr>
            <w:tcW w:w="900" w:type="dxa"/>
            <w:tcBorders>
              <w:left w:val="single" w:sz="4" w:space="0" w:color="auto"/>
              <w:right w:val="single" w:sz="4" w:space="0" w:color="auto"/>
            </w:tcBorders>
            <w:shd w:val="clear" w:color="auto" w:fill="auto"/>
          </w:tcPr>
          <w:p w14:paraId="13ABB8A2" w14:textId="77777777" w:rsidR="00247322" w:rsidRPr="0084577B" w:rsidRDefault="00247322" w:rsidP="00247322">
            <w:pPr>
              <w:spacing w:before="0" w:after="0"/>
              <w:rPr>
                <w:rFonts w:cs="Arial"/>
                <w:sz w:val="18"/>
                <w:szCs w:val="18"/>
              </w:rPr>
            </w:pPr>
            <w:r w:rsidRPr="0084577B">
              <w:rPr>
                <w:rFonts w:cs="Arial"/>
                <w:sz w:val="18"/>
                <w:szCs w:val="18"/>
              </w:rPr>
              <w:t>294F</w:t>
            </w:r>
          </w:p>
        </w:tc>
        <w:tc>
          <w:tcPr>
            <w:tcW w:w="630" w:type="dxa"/>
            <w:tcBorders>
              <w:left w:val="single" w:sz="4" w:space="0" w:color="auto"/>
            </w:tcBorders>
            <w:vAlign w:val="center"/>
          </w:tcPr>
          <w:p w14:paraId="3DD6ED4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795A83A1"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shd w:val="clear" w:color="auto" w:fill="auto"/>
          </w:tcPr>
          <w:p w14:paraId="20789D7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shd w:val="clear" w:color="auto" w:fill="auto"/>
          </w:tcPr>
          <w:p w14:paraId="4E3DC05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32078DF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66DEDCFA"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0ED05A4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6A235DF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69D95560" w14:textId="77777777" w:rsidR="00247322" w:rsidRPr="0084577B" w:rsidRDefault="00247322" w:rsidP="00247322">
            <w:pPr>
              <w:spacing w:before="0" w:after="0"/>
              <w:jc w:val="center"/>
              <w:rPr>
                <w:rFonts w:cs="Arial"/>
                <w:sz w:val="18"/>
                <w:szCs w:val="18"/>
              </w:rPr>
            </w:pPr>
          </w:p>
        </w:tc>
        <w:tc>
          <w:tcPr>
            <w:tcW w:w="630" w:type="dxa"/>
          </w:tcPr>
          <w:p w14:paraId="51AD32FE" w14:textId="77777777" w:rsidR="00247322" w:rsidRPr="0084577B" w:rsidRDefault="00247322" w:rsidP="00247322">
            <w:pPr>
              <w:spacing w:before="0" w:after="0"/>
              <w:jc w:val="center"/>
              <w:rPr>
                <w:rFonts w:cs="Arial"/>
                <w:sz w:val="18"/>
                <w:szCs w:val="18"/>
              </w:rPr>
            </w:pPr>
          </w:p>
        </w:tc>
      </w:tr>
      <w:tr w:rsidR="00247322" w:rsidRPr="0084577B" w14:paraId="328C7244" w14:textId="77777777" w:rsidTr="00247322">
        <w:trPr>
          <w:jc w:val="center"/>
        </w:trPr>
        <w:tc>
          <w:tcPr>
            <w:tcW w:w="1165" w:type="dxa"/>
            <w:vMerge/>
            <w:tcBorders>
              <w:bottom w:val="single" w:sz="4" w:space="0" w:color="auto"/>
              <w:right w:val="single" w:sz="4" w:space="0" w:color="auto"/>
            </w:tcBorders>
            <w:shd w:val="clear" w:color="auto" w:fill="auto"/>
          </w:tcPr>
          <w:p w14:paraId="5A577581" w14:textId="77777777" w:rsidR="00247322" w:rsidRPr="0084577B" w:rsidRDefault="00247322" w:rsidP="00247322">
            <w:pPr>
              <w:spacing w:before="0" w:after="0"/>
              <w:rPr>
                <w:rFonts w:cs="Arial"/>
                <w:sz w:val="18"/>
                <w:szCs w:val="18"/>
              </w:rPr>
            </w:pPr>
          </w:p>
        </w:tc>
        <w:tc>
          <w:tcPr>
            <w:tcW w:w="725" w:type="dxa"/>
            <w:tcBorders>
              <w:left w:val="single" w:sz="4" w:space="0" w:color="auto"/>
              <w:bottom w:val="single" w:sz="4" w:space="0" w:color="auto"/>
              <w:right w:val="single" w:sz="4" w:space="0" w:color="auto"/>
            </w:tcBorders>
            <w:shd w:val="clear" w:color="auto" w:fill="auto"/>
          </w:tcPr>
          <w:p w14:paraId="6843C1D5" w14:textId="77777777" w:rsidR="00247322" w:rsidRPr="0084577B" w:rsidRDefault="00247322" w:rsidP="00247322">
            <w:pPr>
              <w:spacing w:before="0" w:after="0"/>
              <w:rPr>
                <w:rFonts w:cs="Arial"/>
                <w:sz w:val="18"/>
                <w:szCs w:val="18"/>
              </w:rPr>
            </w:pPr>
            <w:r w:rsidRPr="0084577B">
              <w:rPr>
                <w:rFonts w:cs="Arial"/>
                <w:sz w:val="18"/>
                <w:szCs w:val="18"/>
              </w:rPr>
              <w:t>10</w:t>
            </w:r>
          </w:p>
        </w:tc>
        <w:tc>
          <w:tcPr>
            <w:tcW w:w="900" w:type="dxa"/>
            <w:tcBorders>
              <w:left w:val="single" w:sz="4" w:space="0" w:color="auto"/>
              <w:bottom w:val="single" w:sz="4" w:space="0" w:color="auto"/>
              <w:right w:val="single" w:sz="4" w:space="0" w:color="auto"/>
            </w:tcBorders>
            <w:shd w:val="clear" w:color="auto" w:fill="auto"/>
          </w:tcPr>
          <w:p w14:paraId="0A6FFEC5" w14:textId="77777777" w:rsidR="00247322" w:rsidRPr="0084577B" w:rsidRDefault="00247322" w:rsidP="00247322">
            <w:pPr>
              <w:spacing w:before="0" w:after="0"/>
              <w:rPr>
                <w:rFonts w:cs="Arial"/>
                <w:sz w:val="18"/>
                <w:szCs w:val="18"/>
              </w:rPr>
            </w:pPr>
            <w:r w:rsidRPr="0084577B">
              <w:rPr>
                <w:rFonts w:cs="Arial"/>
                <w:sz w:val="18"/>
                <w:szCs w:val="18"/>
              </w:rPr>
              <w:t>301F</w:t>
            </w:r>
          </w:p>
        </w:tc>
        <w:tc>
          <w:tcPr>
            <w:tcW w:w="630" w:type="dxa"/>
            <w:tcBorders>
              <w:left w:val="single" w:sz="4" w:space="0" w:color="auto"/>
              <w:bottom w:val="single" w:sz="4" w:space="0" w:color="auto"/>
            </w:tcBorders>
            <w:vAlign w:val="center"/>
          </w:tcPr>
          <w:p w14:paraId="058D7EB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vAlign w:val="center"/>
          </w:tcPr>
          <w:p w14:paraId="20441B30"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bottom w:val="single" w:sz="4" w:space="0" w:color="auto"/>
            </w:tcBorders>
            <w:shd w:val="clear" w:color="auto" w:fill="auto"/>
          </w:tcPr>
          <w:p w14:paraId="6FD3C3F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bottom w:val="single" w:sz="4" w:space="0" w:color="auto"/>
              <w:right w:val="single" w:sz="4" w:space="0" w:color="auto"/>
            </w:tcBorders>
            <w:shd w:val="clear" w:color="auto" w:fill="auto"/>
          </w:tcPr>
          <w:p w14:paraId="2A110E0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bottom w:val="single" w:sz="4" w:space="0" w:color="auto"/>
            </w:tcBorders>
            <w:shd w:val="clear" w:color="auto" w:fill="FFFFFF" w:themeFill="background1"/>
          </w:tcPr>
          <w:p w14:paraId="6B531633"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shd w:val="clear" w:color="auto" w:fill="FFFFFF" w:themeFill="background1"/>
          </w:tcPr>
          <w:p w14:paraId="6D879A8F"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bottom w:val="single" w:sz="4" w:space="0" w:color="auto"/>
            </w:tcBorders>
            <w:shd w:val="clear" w:color="auto" w:fill="FFFFFF" w:themeFill="background1"/>
          </w:tcPr>
          <w:p w14:paraId="06415FD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shd w:val="clear" w:color="auto" w:fill="FFFFFF" w:themeFill="background1"/>
          </w:tcPr>
          <w:p w14:paraId="15070A6F"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tcBorders>
            <w:shd w:val="clear" w:color="auto" w:fill="FFFFFF" w:themeFill="background1"/>
          </w:tcPr>
          <w:p w14:paraId="4A280ECD" w14:textId="77777777" w:rsidR="00247322" w:rsidRPr="0084577B" w:rsidRDefault="00247322" w:rsidP="00247322">
            <w:pPr>
              <w:spacing w:before="0" w:after="0"/>
              <w:jc w:val="center"/>
              <w:rPr>
                <w:rFonts w:cs="Arial"/>
                <w:sz w:val="18"/>
                <w:szCs w:val="18"/>
              </w:rPr>
            </w:pPr>
          </w:p>
        </w:tc>
        <w:tc>
          <w:tcPr>
            <w:tcW w:w="630" w:type="dxa"/>
            <w:tcBorders>
              <w:bottom w:val="single" w:sz="4" w:space="0" w:color="auto"/>
            </w:tcBorders>
            <w:shd w:val="clear" w:color="auto" w:fill="FFFFFF" w:themeFill="background1"/>
          </w:tcPr>
          <w:p w14:paraId="7DCCBD70" w14:textId="77777777" w:rsidR="00247322" w:rsidRPr="0084577B" w:rsidRDefault="00247322" w:rsidP="00247322">
            <w:pPr>
              <w:spacing w:before="0" w:after="0"/>
              <w:jc w:val="center"/>
              <w:rPr>
                <w:rFonts w:cs="Arial"/>
                <w:sz w:val="18"/>
                <w:szCs w:val="18"/>
              </w:rPr>
            </w:pPr>
          </w:p>
        </w:tc>
      </w:tr>
      <w:tr w:rsidR="00247322" w:rsidRPr="0084577B" w14:paraId="39FB1E2E" w14:textId="77777777" w:rsidTr="00247322">
        <w:trPr>
          <w:jc w:val="center"/>
        </w:trPr>
        <w:tc>
          <w:tcPr>
            <w:tcW w:w="1165" w:type="dxa"/>
            <w:vMerge w:val="restart"/>
            <w:tcBorders>
              <w:top w:val="single" w:sz="4" w:space="0" w:color="auto"/>
              <w:right w:val="single" w:sz="4" w:space="0" w:color="auto"/>
            </w:tcBorders>
            <w:shd w:val="clear" w:color="auto" w:fill="auto"/>
          </w:tcPr>
          <w:p w14:paraId="510868DA" w14:textId="77777777" w:rsidR="00247322" w:rsidRPr="0084577B" w:rsidRDefault="00247322" w:rsidP="00247322">
            <w:pPr>
              <w:spacing w:before="0" w:after="0"/>
              <w:rPr>
                <w:rFonts w:cs="Arial"/>
                <w:sz w:val="18"/>
                <w:szCs w:val="18"/>
              </w:rPr>
            </w:pPr>
            <w:r w:rsidRPr="0084577B">
              <w:rPr>
                <w:rFonts w:cs="Arial"/>
                <w:sz w:val="18"/>
                <w:szCs w:val="18"/>
              </w:rPr>
              <w:t>Sept. 25</w:t>
            </w:r>
          </w:p>
        </w:tc>
        <w:tc>
          <w:tcPr>
            <w:tcW w:w="725" w:type="dxa"/>
            <w:tcBorders>
              <w:top w:val="single" w:sz="4" w:space="0" w:color="auto"/>
              <w:left w:val="single" w:sz="4" w:space="0" w:color="auto"/>
              <w:right w:val="single" w:sz="4" w:space="0" w:color="auto"/>
            </w:tcBorders>
            <w:shd w:val="clear" w:color="auto" w:fill="auto"/>
          </w:tcPr>
          <w:p w14:paraId="4AAB5E58" w14:textId="77777777" w:rsidR="00247322" w:rsidRPr="0084577B" w:rsidRDefault="00247322" w:rsidP="00247322">
            <w:pPr>
              <w:spacing w:before="0" w:after="0"/>
              <w:rPr>
                <w:rFonts w:cs="Arial"/>
                <w:sz w:val="18"/>
                <w:szCs w:val="18"/>
              </w:rPr>
            </w:pPr>
            <w:r w:rsidRPr="0084577B">
              <w:rPr>
                <w:rFonts w:cs="Arial"/>
                <w:sz w:val="18"/>
                <w:szCs w:val="18"/>
              </w:rPr>
              <w:t>1</w:t>
            </w:r>
          </w:p>
        </w:tc>
        <w:tc>
          <w:tcPr>
            <w:tcW w:w="900" w:type="dxa"/>
            <w:tcBorders>
              <w:top w:val="single" w:sz="4" w:space="0" w:color="auto"/>
              <w:left w:val="single" w:sz="4" w:space="0" w:color="auto"/>
              <w:right w:val="single" w:sz="4" w:space="0" w:color="auto"/>
            </w:tcBorders>
            <w:shd w:val="clear" w:color="auto" w:fill="auto"/>
          </w:tcPr>
          <w:p w14:paraId="2B4F2612" w14:textId="77777777" w:rsidR="00247322" w:rsidRPr="0084577B" w:rsidRDefault="00247322" w:rsidP="00247322">
            <w:pPr>
              <w:spacing w:before="0" w:after="0"/>
              <w:rPr>
                <w:rFonts w:cs="Arial"/>
                <w:sz w:val="18"/>
                <w:szCs w:val="18"/>
              </w:rPr>
            </w:pPr>
            <w:r w:rsidRPr="0084577B">
              <w:rPr>
                <w:rFonts w:cs="Arial"/>
                <w:sz w:val="18"/>
                <w:szCs w:val="18"/>
              </w:rPr>
              <w:t>340F</w:t>
            </w:r>
          </w:p>
        </w:tc>
        <w:tc>
          <w:tcPr>
            <w:tcW w:w="630" w:type="dxa"/>
            <w:tcBorders>
              <w:top w:val="single" w:sz="4" w:space="0" w:color="auto"/>
              <w:left w:val="single" w:sz="4" w:space="0" w:color="auto"/>
            </w:tcBorders>
            <w:vAlign w:val="center"/>
          </w:tcPr>
          <w:p w14:paraId="16743AB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vAlign w:val="center"/>
          </w:tcPr>
          <w:p w14:paraId="03FC239E" w14:textId="77777777" w:rsidR="00247322" w:rsidRPr="0084577B" w:rsidRDefault="00247322" w:rsidP="00247322">
            <w:pPr>
              <w:spacing w:before="0" w:after="0"/>
              <w:jc w:val="center"/>
              <w:rPr>
                <w:rFonts w:cs="Arial"/>
                <w:color w:val="000000"/>
                <w:sz w:val="18"/>
                <w:szCs w:val="18"/>
              </w:rPr>
            </w:pPr>
          </w:p>
        </w:tc>
        <w:tc>
          <w:tcPr>
            <w:tcW w:w="630" w:type="dxa"/>
            <w:tcBorders>
              <w:top w:val="single" w:sz="4" w:space="0" w:color="auto"/>
              <w:left w:val="single" w:sz="4" w:space="0" w:color="auto"/>
            </w:tcBorders>
          </w:tcPr>
          <w:p w14:paraId="7AEF284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top w:val="single" w:sz="4" w:space="0" w:color="auto"/>
              <w:right w:val="single" w:sz="4" w:space="0" w:color="auto"/>
            </w:tcBorders>
          </w:tcPr>
          <w:p w14:paraId="43E941B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left w:val="single" w:sz="4" w:space="0" w:color="auto"/>
            </w:tcBorders>
            <w:shd w:val="clear" w:color="auto" w:fill="auto"/>
          </w:tcPr>
          <w:p w14:paraId="668B41E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shd w:val="clear" w:color="auto" w:fill="auto"/>
          </w:tcPr>
          <w:p w14:paraId="076B2F41" w14:textId="77777777" w:rsidR="00247322" w:rsidRPr="0084577B" w:rsidRDefault="00247322" w:rsidP="00247322">
            <w:pPr>
              <w:spacing w:before="0" w:after="0"/>
              <w:jc w:val="center"/>
              <w:rPr>
                <w:rFonts w:cs="Arial"/>
                <w:sz w:val="18"/>
                <w:szCs w:val="18"/>
              </w:rPr>
            </w:pPr>
          </w:p>
        </w:tc>
        <w:tc>
          <w:tcPr>
            <w:tcW w:w="630" w:type="dxa"/>
            <w:tcBorders>
              <w:top w:val="single" w:sz="4" w:space="0" w:color="auto"/>
              <w:left w:val="single" w:sz="4" w:space="0" w:color="auto"/>
            </w:tcBorders>
            <w:shd w:val="clear" w:color="auto" w:fill="auto"/>
          </w:tcPr>
          <w:p w14:paraId="3600944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right w:val="single" w:sz="4" w:space="0" w:color="auto"/>
            </w:tcBorders>
            <w:shd w:val="clear" w:color="auto" w:fill="auto"/>
          </w:tcPr>
          <w:p w14:paraId="4F451C1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top w:val="single" w:sz="4" w:space="0" w:color="auto"/>
            </w:tcBorders>
          </w:tcPr>
          <w:p w14:paraId="29539651" w14:textId="77777777" w:rsidR="00247322" w:rsidRPr="0084577B" w:rsidRDefault="00247322" w:rsidP="00247322">
            <w:pPr>
              <w:spacing w:before="0" w:after="0"/>
              <w:jc w:val="center"/>
              <w:rPr>
                <w:rFonts w:cs="Arial"/>
                <w:sz w:val="18"/>
                <w:szCs w:val="18"/>
              </w:rPr>
            </w:pPr>
          </w:p>
        </w:tc>
        <w:tc>
          <w:tcPr>
            <w:tcW w:w="630" w:type="dxa"/>
            <w:tcBorders>
              <w:top w:val="single" w:sz="4" w:space="0" w:color="auto"/>
            </w:tcBorders>
          </w:tcPr>
          <w:p w14:paraId="06BA73DA" w14:textId="77777777" w:rsidR="00247322" w:rsidRPr="0084577B" w:rsidRDefault="00247322" w:rsidP="00247322">
            <w:pPr>
              <w:spacing w:before="0" w:after="0"/>
              <w:jc w:val="center"/>
              <w:rPr>
                <w:rFonts w:cs="Arial"/>
                <w:sz w:val="18"/>
                <w:szCs w:val="18"/>
              </w:rPr>
            </w:pPr>
          </w:p>
        </w:tc>
      </w:tr>
      <w:tr w:rsidR="00247322" w:rsidRPr="0084577B" w14:paraId="5331728C" w14:textId="77777777" w:rsidTr="00247322">
        <w:trPr>
          <w:jc w:val="center"/>
        </w:trPr>
        <w:tc>
          <w:tcPr>
            <w:tcW w:w="1165" w:type="dxa"/>
            <w:vMerge/>
            <w:tcBorders>
              <w:right w:val="single" w:sz="4" w:space="0" w:color="auto"/>
            </w:tcBorders>
            <w:shd w:val="clear" w:color="auto" w:fill="auto"/>
          </w:tcPr>
          <w:p w14:paraId="71C19616"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2AA7BFDB" w14:textId="77777777" w:rsidR="00247322" w:rsidRPr="0084577B" w:rsidRDefault="00247322" w:rsidP="00247322">
            <w:pPr>
              <w:spacing w:before="0" w:after="0"/>
              <w:rPr>
                <w:rFonts w:cs="Arial"/>
                <w:sz w:val="18"/>
                <w:szCs w:val="18"/>
              </w:rPr>
            </w:pPr>
            <w:r w:rsidRPr="0084577B">
              <w:rPr>
                <w:rFonts w:cs="Arial"/>
                <w:sz w:val="18"/>
                <w:szCs w:val="18"/>
              </w:rPr>
              <w:t>2</w:t>
            </w:r>
          </w:p>
        </w:tc>
        <w:tc>
          <w:tcPr>
            <w:tcW w:w="900" w:type="dxa"/>
            <w:tcBorders>
              <w:left w:val="single" w:sz="4" w:space="0" w:color="auto"/>
              <w:right w:val="single" w:sz="4" w:space="0" w:color="auto"/>
            </w:tcBorders>
            <w:shd w:val="clear" w:color="auto" w:fill="auto"/>
          </w:tcPr>
          <w:p w14:paraId="007803C3" w14:textId="77777777" w:rsidR="00247322" w:rsidRPr="0084577B" w:rsidRDefault="00247322" w:rsidP="00247322">
            <w:pPr>
              <w:spacing w:before="0" w:after="0"/>
              <w:rPr>
                <w:rFonts w:cs="Arial"/>
                <w:sz w:val="18"/>
                <w:szCs w:val="18"/>
              </w:rPr>
            </w:pPr>
            <w:r w:rsidRPr="0084577B">
              <w:rPr>
                <w:rFonts w:cs="Arial"/>
                <w:sz w:val="18"/>
                <w:szCs w:val="18"/>
              </w:rPr>
              <w:t>317F</w:t>
            </w:r>
          </w:p>
        </w:tc>
        <w:tc>
          <w:tcPr>
            <w:tcW w:w="630" w:type="dxa"/>
            <w:tcBorders>
              <w:left w:val="single" w:sz="4" w:space="0" w:color="auto"/>
            </w:tcBorders>
            <w:vAlign w:val="center"/>
          </w:tcPr>
          <w:p w14:paraId="1735031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67C46C7C" w14:textId="77777777" w:rsidR="00247322" w:rsidRPr="0084577B" w:rsidRDefault="00247322" w:rsidP="00247322">
            <w:pPr>
              <w:spacing w:before="0" w:after="0"/>
              <w:jc w:val="center"/>
              <w:rPr>
                <w:rFonts w:cs="Arial"/>
                <w:color w:val="000000"/>
                <w:sz w:val="18"/>
                <w:szCs w:val="18"/>
              </w:rPr>
            </w:pPr>
          </w:p>
        </w:tc>
        <w:tc>
          <w:tcPr>
            <w:tcW w:w="630" w:type="dxa"/>
            <w:tcBorders>
              <w:left w:val="single" w:sz="4" w:space="0" w:color="auto"/>
            </w:tcBorders>
          </w:tcPr>
          <w:p w14:paraId="7582C24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3464DFB0"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1CE6230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43D99C74"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0E53E5B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43A11DB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16FE973B" w14:textId="77777777" w:rsidR="00247322" w:rsidRPr="0084577B" w:rsidRDefault="00247322" w:rsidP="00247322">
            <w:pPr>
              <w:spacing w:before="0" w:after="0"/>
              <w:jc w:val="center"/>
              <w:rPr>
                <w:rFonts w:cs="Arial"/>
                <w:sz w:val="18"/>
                <w:szCs w:val="18"/>
              </w:rPr>
            </w:pPr>
          </w:p>
        </w:tc>
        <w:tc>
          <w:tcPr>
            <w:tcW w:w="630" w:type="dxa"/>
          </w:tcPr>
          <w:p w14:paraId="3FFC756B" w14:textId="77777777" w:rsidR="00247322" w:rsidRPr="0084577B" w:rsidRDefault="00247322" w:rsidP="00247322">
            <w:pPr>
              <w:spacing w:before="0" w:after="0"/>
              <w:jc w:val="center"/>
              <w:rPr>
                <w:rFonts w:cs="Arial"/>
                <w:sz w:val="18"/>
                <w:szCs w:val="18"/>
              </w:rPr>
            </w:pPr>
          </w:p>
        </w:tc>
      </w:tr>
      <w:tr w:rsidR="00247322" w:rsidRPr="0084577B" w14:paraId="6729AF5F" w14:textId="77777777" w:rsidTr="00247322">
        <w:trPr>
          <w:jc w:val="center"/>
        </w:trPr>
        <w:tc>
          <w:tcPr>
            <w:tcW w:w="1165" w:type="dxa"/>
            <w:vMerge/>
            <w:tcBorders>
              <w:right w:val="single" w:sz="4" w:space="0" w:color="auto"/>
            </w:tcBorders>
            <w:shd w:val="clear" w:color="auto" w:fill="auto"/>
          </w:tcPr>
          <w:p w14:paraId="2B04352F"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5B791B1F" w14:textId="77777777" w:rsidR="00247322" w:rsidRPr="0084577B" w:rsidRDefault="00247322" w:rsidP="00247322">
            <w:pPr>
              <w:spacing w:before="0" w:after="0"/>
              <w:rPr>
                <w:rFonts w:cs="Arial"/>
                <w:sz w:val="18"/>
                <w:szCs w:val="18"/>
              </w:rPr>
            </w:pPr>
            <w:r w:rsidRPr="0084577B">
              <w:rPr>
                <w:rFonts w:cs="Arial"/>
                <w:sz w:val="18"/>
                <w:szCs w:val="18"/>
              </w:rPr>
              <w:t>3</w:t>
            </w:r>
          </w:p>
        </w:tc>
        <w:tc>
          <w:tcPr>
            <w:tcW w:w="900" w:type="dxa"/>
            <w:tcBorders>
              <w:left w:val="single" w:sz="4" w:space="0" w:color="auto"/>
              <w:right w:val="single" w:sz="4" w:space="0" w:color="auto"/>
            </w:tcBorders>
            <w:shd w:val="clear" w:color="auto" w:fill="auto"/>
          </w:tcPr>
          <w:p w14:paraId="5012664D" w14:textId="77777777" w:rsidR="00247322" w:rsidRPr="0084577B" w:rsidRDefault="00247322" w:rsidP="00247322">
            <w:pPr>
              <w:spacing w:before="0" w:after="0"/>
              <w:rPr>
                <w:rFonts w:cs="Arial"/>
                <w:sz w:val="18"/>
                <w:szCs w:val="18"/>
              </w:rPr>
            </w:pPr>
            <w:r w:rsidRPr="0084577B">
              <w:rPr>
                <w:rFonts w:cs="Arial"/>
                <w:sz w:val="18"/>
                <w:szCs w:val="18"/>
              </w:rPr>
              <w:t>311F</w:t>
            </w:r>
          </w:p>
        </w:tc>
        <w:tc>
          <w:tcPr>
            <w:tcW w:w="630" w:type="dxa"/>
            <w:tcBorders>
              <w:left w:val="single" w:sz="4" w:space="0" w:color="auto"/>
            </w:tcBorders>
            <w:vAlign w:val="center"/>
          </w:tcPr>
          <w:p w14:paraId="6CEB835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221AABF9" w14:textId="77777777" w:rsidR="00247322" w:rsidRPr="0084577B" w:rsidRDefault="00247322" w:rsidP="00247322">
            <w:pPr>
              <w:spacing w:before="0" w:after="0"/>
              <w:jc w:val="center"/>
              <w:rPr>
                <w:rFonts w:cs="Arial"/>
                <w:color w:val="000000"/>
                <w:sz w:val="18"/>
                <w:szCs w:val="18"/>
              </w:rPr>
            </w:pPr>
          </w:p>
        </w:tc>
        <w:tc>
          <w:tcPr>
            <w:tcW w:w="630" w:type="dxa"/>
            <w:tcBorders>
              <w:left w:val="single" w:sz="4" w:space="0" w:color="auto"/>
            </w:tcBorders>
          </w:tcPr>
          <w:p w14:paraId="74444399"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79E2441B"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785BC60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73C7FA7D"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59E17D6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3A95ADB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1B362DA2" w14:textId="77777777" w:rsidR="00247322" w:rsidRPr="0084577B" w:rsidRDefault="00247322" w:rsidP="00247322">
            <w:pPr>
              <w:spacing w:before="0" w:after="0"/>
              <w:jc w:val="center"/>
              <w:rPr>
                <w:rFonts w:cs="Arial"/>
                <w:sz w:val="18"/>
                <w:szCs w:val="18"/>
              </w:rPr>
            </w:pPr>
          </w:p>
        </w:tc>
        <w:tc>
          <w:tcPr>
            <w:tcW w:w="630" w:type="dxa"/>
          </w:tcPr>
          <w:p w14:paraId="088165C3" w14:textId="77777777" w:rsidR="00247322" w:rsidRPr="0084577B" w:rsidRDefault="00247322" w:rsidP="00247322">
            <w:pPr>
              <w:spacing w:before="0" w:after="0"/>
              <w:jc w:val="center"/>
              <w:rPr>
                <w:rFonts w:cs="Arial"/>
                <w:sz w:val="18"/>
                <w:szCs w:val="18"/>
              </w:rPr>
            </w:pPr>
          </w:p>
        </w:tc>
      </w:tr>
      <w:tr w:rsidR="00247322" w:rsidRPr="0084577B" w14:paraId="46ACF05B" w14:textId="77777777" w:rsidTr="00247322">
        <w:trPr>
          <w:jc w:val="center"/>
        </w:trPr>
        <w:tc>
          <w:tcPr>
            <w:tcW w:w="1165" w:type="dxa"/>
            <w:vMerge/>
            <w:tcBorders>
              <w:right w:val="single" w:sz="4" w:space="0" w:color="auto"/>
            </w:tcBorders>
            <w:shd w:val="clear" w:color="auto" w:fill="auto"/>
          </w:tcPr>
          <w:p w14:paraId="4539BEEE" w14:textId="77777777" w:rsidR="00247322" w:rsidRPr="0084577B" w:rsidRDefault="00247322" w:rsidP="00247322">
            <w:pPr>
              <w:spacing w:before="0" w:after="0"/>
              <w:rPr>
                <w:rFonts w:cs="Arial"/>
                <w:sz w:val="18"/>
                <w:szCs w:val="18"/>
              </w:rPr>
            </w:pPr>
          </w:p>
        </w:tc>
        <w:tc>
          <w:tcPr>
            <w:tcW w:w="725" w:type="dxa"/>
            <w:tcBorders>
              <w:left w:val="single" w:sz="4" w:space="0" w:color="auto"/>
              <w:right w:val="single" w:sz="4" w:space="0" w:color="auto"/>
            </w:tcBorders>
            <w:shd w:val="clear" w:color="auto" w:fill="auto"/>
          </w:tcPr>
          <w:p w14:paraId="535E8E1F" w14:textId="77777777" w:rsidR="00247322" w:rsidRPr="0084577B" w:rsidRDefault="00247322" w:rsidP="00247322">
            <w:pPr>
              <w:spacing w:before="0" w:after="0"/>
              <w:rPr>
                <w:rFonts w:cs="Arial"/>
                <w:sz w:val="18"/>
                <w:szCs w:val="18"/>
              </w:rPr>
            </w:pPr>
            <w:r w:rsidRPr="0084577B">
              <w:rPr>
                <w:rFonts w:cs="Arial"/>
                <w:sz w:val="18"/>
                <w:szCs w:val="18"/>
              </w:rPr>
              <w:t>4</w:t>
            </w:r>
          </w:p>
        </w:tc>
        <w:tc>
          <w:tcPr>
            <w:tcW w:w="900" w:type="dxa"/>
            <w:tcBorders>
              <w:left w:val="single" w:sz="4" w:space="0" w:color="auto"/>
              <w:right w:val="single" w:sz="4" w:space="0" w:color="auto"/>
            </w:tcBorders>
            <w:shd w:val="clear" w:color="auto" w:fill="auto"/>
          </w:tcPr>
          <w:p w14:paraId="6D7F170C" w14:textId="77777777" w:rsidR="00247322" w:rsidRPr="0084577B" w:rsidRDefault="00247322" w:rsidP="00247322">
            <w:pPr>
              <w:spacing w:before="0" w:after="0"/>
              <w:rPr>
                <w:rFonts w:cs="Arial"/>
                <w:sz w:val="18"/>
                <w:szCs w:val="18"/>
              </w:rPr>
            </w:pPr>
            <w:r w:rsidRPr="0084577B">
              <w:rPr>
                <w:rFonts w:cs="Arial"/>
                <w:sz w:val="18"/>
                <w:szCs w:val="18"/>
              </w:rPr>
              <w:t>339F</w:t>
            </w:r>
          </w:p>
        </w:tc>
        <w:tc>
          <w:tcPr>
            <w:tcW w:w="630" w:type="dxa"/>
            <w:tcBorders>
              <w:left w:val="single" w:sz="4" w:space="0" w:color="auto"/>
            </w:tcBorders>
            <w:vAlign w:val="center"/>
          </w:tcPr>
          <w:p w14:paraId="3FA414C1"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vAlign w:val="center"/>
          </w:tcPr>
          <w:p w14:paraId="14BD1173"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tcBorders>
          </w:tcPr>
          <w:p w14:paraId="34531A62"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right w:val="single" w:sz="4" w:space="0" w:color="auto"/>
            </w:tcBorders>
          </w:tcPr>
          <w:p w14:paraId="7327DE8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tcBorders>
            <w:shd w:val="clear" w:color="auto" w:fill="auto"/>
          </w:tcPr>
          <w:p w14:paraId="5B9061A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right w:val="single" w:sz="4" w:space="0" w:color="auto"/>
            </w:tcBorders>
            <w:shd w:val="clear" w:color="auto" w:fill="auto"/>
          </w:tcPr>
          <w:p w14:paraId="4CFEBBCD"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tcBorders>
            <w:shd w:val="clear" w:color="auto" w:fill="auto"/>
          </w:tcPr>
          <w:p w14:paraId="63777E8A" w14:textId="77777777" w:rsidR="00247322" w:rsidRPr="0084577B" w:rsidRDefault="00247322" w:rsidP="00247322">
            <w:pPr>
              <w:spacing w:before="0" w:after="0"/>
              <w:jc w:val="center"/>
              <w:rPr>
                <w:rFonts w:cs="Arial"/>
                <w:sz w:val="18"/>
                <w:szCs w:val="18"/>
              </w:rPr>
            </w:pPr>
          </w:p>
        </w:tc>
        <w:tc>
          <w:tcPr>
            <w:tcW w:w="540" w:type="dxa"/>
            <w:tcBorders>
              <w:right w:val="single" w:sz="4" w:space="0" w:color="auto"/>
            </w:tcBorders>
            <w:shd w:val="clear" w:color="auto" w:fill="auto"/>
          </w:tcPr>
          <w:p w14:paraId="7A3E5084"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Pr>
          <w:p w14:paraId="43A3D6BB" w14:textId="77777777" w:rsidR="00247322" w:rsidRPr="0084577B" w:rsidRDefault="00247322" w:rsidP="00247322">
            <w:pPr>
              <w:spacing w:before="0" w:after="0"/>
              <w:jc w:val="center"/>
              <w:rPr>
                <w:rFonts w:cs="Arial"/>
                <w:sz w:val="18"/>
                <w:szCs w:val="18"/>
              </w:rPr>
            </w:pPr>
          </w:p>
        </w:tc>
        <w:tc>
          <w:tcPr>
            <w:tcW w:w="630" w:type="dxa"/>
          </w:tcPr>
          <w:p w14:paraId="7F71AAA8" w14:textId="77777777" w:rsidR="00247322" w:rsidRPr="0084577B" w:rsidRDefault="00247322" w:rsidP="00247322">
            <w:pPr>
              <w:spacing w:before="0" w:after="0"/>
              <w:jc w:val="center"/>
              <w:rPr>
                <w:rFonts w:cs="Arial"/>
                <w:sz w:val="18"/>
                <w:szCs w:val="18"/>
              </w:rPr>
            </w:pPr>
          </w:p>
        </w:tc>
      </w:tr>
      <w:tr w:rsidR="00247322" w:rsidRPr="0084577B" w14:paraId="52C4EB49" w14:textId="77777777" w:rsidTr="00247322">
        <w:trPr>
          <w:jc w:val="center"/>
        </w:trPr>
        <w:tc>
          <w:tcPr>
            <w:tcW w:w="1165" w:type="dxa"/>
            <w:vMerge/>
            <w:tcBorders>
              <w:bottom w:val="single" w:sz="4" w:space="0" w:color="auto"/>
              <w:right w:val="single" w:sz="4" w:space="0" w:color="auto"/>
            </w:tcBorders>
            <w:shd w:val="clear" w:color="auto" w:fill="auto"/>
          </w:tcPr>
          <w:p w14:paraId="738DC0AD" w14:textId="77777777" w:rsidR="00247322" w:rsidRPr="0084577B" w:rsidRDefault="00247322" w:rsidP="00247322">
            <w:pPr>
              <w:spacing w:before="0" w:after="0"/>
              <w:rPr>
                <w:rFonts w:cs="Arial"/>
                <w:sz w:val="18"/>
                <w:szCs w:val="18"/>
              </w:rPr>
            </w:pPr>
          </w:p>
        </w:tc>
        <w:tc>
          <w:tcPr>
            <w:tcW w:w="725" w:type="dxa"/>
            <w:tcBorders>
              <w:left w:val="single" w:sz="4" w:space="0" w:color="auto"/>
              <w:bottom w:val="single" w:sz="4" w:space="0" w:color="auto"/>
              <w:right w:val="single" w:sz="4" w:space="0" w:color="auto"/>
            </w:tcBorders>
            <w:shd w:val="clear" w:color="auto" w:fill="auto"/>
          </w:tcPr>
          <w:p w14:paraId="2025A316" w14:textId="77777777" w:rsidR="00247322" w:rsidRPr="0084577B" w:rsidRDefault="00247322" w:rsidP="00247322">
            <w:pPr>
              <w:spacing w:before="0" w:after="0"/>
              <w:rPr>
                <w:rFonts w:cs="Arial"/>
                <w:sz w:val="18"/>
                <w:szCs w:val="18"/>
              </w:rPr>
            </w:pPr>
            <w:r w:rsidRPr="0084577B">
              <w:rPr>
                <w:rFonts w:cs="Arial"/>
                <w:sz w:val="18"/>
                <w:szCs w:val="18"/>
              </w:rPr>
              <w:t>5</w:t>
            </w:r>
          </w:p>
        </w:tc>
        <w:tc>
          <w:tcPr>
            <w:tcW w:w="900" w:type="dxa"/>
            <w:tcBorders>
              <w:left w:val="single" w:sz="4" w:space="0" w:color="auto"/>
              <w:bottom w:val="single" w:sz="4" w:space="0" w:color="auto"/>
              <w:right w:val="single" w:sz="4" w:space="0" w:color="auto"/>
            </w:tcBorders>
            <w:shd w:val="clear" w:color="auto" w:fill="auto"/>
          </w:tcPr>
          <w:p w14:paraId="5EEE4EBE" w14:textId="77777777" w:rsidR="00247322" w:rsidRPr="0084577B" w:rsidRDefault="00247322" w:rsidP="00247322">
            <w:pPr>
              <w:spacing w:before="0" w:after="0"/>
              <w:rPr>
                <w:rFonts w:cs="Arial"/>
                <w:sz w:val="18"/>
                <w:szCs w:val="18"/>
              </w:rPr>
            </w:pPr>
            <w:r w:rsidRPr="0084577B">
              <w:rPr>
                <w:rFonts w:cs="Arial"/>
                <w:sz w:val="18"/>
                <w:szCs w:val="18"/>
              </w:rPr>
              <w:t>329F</w:t>
            </w:r>
          </w:p>
        </w:tc>
        <w:tc>
          <w:tcPr>
            <w:tcW w:w="630" w:type="dxa"/>
            <w:tcBorders>
              <w:left w:val="single" w:sz="4" w:space="0" w:color="auto"/>
              <w:bottom w:val="single" w:sz="4" w:space="0" w:color="auto"/>
            </w:tcBorders>
            <w:vAlign w:val="center"/>
          </w:tcPr>
          <w:p w14:paraId="774FC15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vAlign w:val="center"/>
          </w:tcPr>
          <w:p w14:paraId="49B9EDAB" w14:textId="77777777" w:rsidR="00247322" w:rsidRPr="0084577B" w:rsidRDefault="00247322" w:rsidP="00247322">
            <w:pPr>
              <w:spacing w:before="0" w:after="0"/>
              <w:jc w:val="center"/>
              <w:rPr>
                <w:rFonts w:cs="Arial"/>
                <w:color w:val="000000"/>
                <w:sz w:val="18"/>
                <w:szCs w:val="18"/>
              </w:rPr>
            </w:pPr>
            <w:proofErr w:type="gramStart"/>
            <w:r w:rsidRPr="0084577B">
              <w:rPr>
                <w:rFonts w:cs="Arial"/>
                <w:sz w:val="18"/>
                <w:szCs w:val="18"/>
              </w:rPr>
              <w:t>x</w:t>
            </w:r>
            <w:proofErr w:type="gramEnd"/>
          </w:p>
        </w:tc>
        <w:tc>
          <w:tcPr>
            <w:tcW w:w="630" w:type="dxa"/>
            <w:tcBorders>
              <w:left w:val="single" w:sz="4" w:space="0" w:color="auto"/>
              <w:bottom w:val="single" w:sz="4" w:space="0" w:color="auto"/>
            </w:tcBorders>
          </w:tcPr>
          <w:p w14:paraId="7CDF8DB6"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630" w:type="dxa"/>
            <w:tcBorders>
              <w:bottom w:val="single" w:sz="4" w:space="0" w:color="auto"/>
              <w:right w:val="single" w:sz="4" w:space="0" w:color="auto"/>
            </w:tcBorders>
          </w:tcPr>
          <w:p w14:paraId="274C8218"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left w:val="single" w:sz="4" w:space="0" w:color="auto"/>
              <w:bottom w:val="single" w:sz="4" w:space="0" w:color="auto"/>
            </w:tcBorders>
            <w:shd w:val="clear" w:color="auto" w:fill="auto"/>
          </w:tcPr>
          <w:p w14:paraId="3D2799AD"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right w:val="single" w:sz="4" w:space="0" w:color="auto"/>
            </w:tcBorders>
            <w:shd w:val="clear" w:color="auto" w:fill="auto"/>
          </w:tcPr>
          <w:p w14:paraId="333F5C36" w14:textId="77777777" w:rsidR="00247322" w:rsidRPr="0084577B" w:rsidRDefault="00247322" w:rsidP="00247322">
            <w:pPr>
              <w:spacing w:before="0" w:after="0"/>
              <w:jc w:val="center"/>
              <w:rPr>
                <w:rFonts w:cs="Arial"/>
                <w:sz w:val="18"/>
                <w:szCs w:val="18"/>
              </w:rPr>
            </w:pPr>
          </w:p>
        </w:tc>
        <w:tc>
          <w:tcPr>
            <w:tcW w:w="630" w:type="dxa"/>
            <w:tcBorders>
              <w:left w:val="single" w:sz="4" w:space="0" w:color="auto"/>
              <w:bottom w:val="single" w:sz="4" w:space="0" w:color="auto"/>
            </w:tcBorders>
            <w:shd w:val="clear" w:color="auto" w:fill="auto"/>
          </w:tcPr>
          <w:p w14:paraId="20C15FB5" w14:textId="77777777" w:rsidR="00247322" w:rsidRPr="0084577B" w:rsidRDefault="00247322" w:rsidP="00247322">
            <w:pPr>
              <w:spacing w:before="0" w:after="0"/>
              <w:jc w:val="center"/>
              <w:rPr>
                <w:rFonts w:cs="Arial"/>
                <w:sz w:val="18"/>
                <w:szCs w:val="18"/>
              </w:rPr>
            </w:pPr>
          </w:p>
        </w:tc>
        <w:tc>
          <w:tcPr>
            <w:tcW w:w="540" w:type="dxa"/>
            <w:tcBorders>
              <w:bottom w:val="single" w:sz="4" w:space="0" w:color="auto"/>
              <w:right w:val="single" w:sz="4" w:space="0" w:color="auto"/>
            </w:tcBorders>
            <w:shd w:val="clear" w:color="auto" w:fill="auto"/>
          </w:tcPr>
          <w:p w14:paraId="35815F4C" w14:textId="77777777" w:rsidR="00247322" w:rsidRPr="0084577B" w:rsidRDefault="00247322" w:rsidP="00247322">
            <w:pPr>
              <w:spacing w:before="0" w:after="0"/>
              <w:jc w:val="center"/>
              <w:rPr>
                <w:rFonts w:cs="Arial"/>
                <w:sz w:val="18"/>
                <w:szCs w:val="18"/>
              </w:rPr>
            </w:pPr>
            <w:proofErr w:type="gramStart"/>
            <w:r w:rsidRPr="0084577B">
              <w:rPr>
                <w:rFonts w:cs="Arial"/>
                <w:sz w:val="18"/>
                <w:szCs w:val="18"/>
              </w:rPr>
              <w:t>x</w:t>
            </w:r>
            <w:proofErr w:type="gramEnd"/>
          </w:p>
        </w:tc>
        <w:tc>
          <w:tcPr>
            <w:tcW w:w="540" w:type="dxa"/>
            <w:tcBorders>
              <w:bottom w:val="single" w:sz="4" w:space="0" w:color="auto"/>
            </w:tcBorders>
          </w:tcPr>
          <w:p w14:paraId="3F31B775" w14:textId="77777777" w:rsidR="00247322" w:rsidRPr="0084577B" w:rsidRDefault="00247322" w:rsidP="00247322">
            <w:pPr>
              <w:spacing w:before="0" w:after="0"/>
              <w:jc w:val="center"/>
              <w:rPr>
                <w:rFonts w:cs="Arial"/>
                <w:sz w:val="18"/>
                <w:szCs w:val="18"/>
              </w:rPr>
            </w:pPr>
          </w:p>
        </w:tc>
        <w:tc>
          <w:tcPr>
            <w:tcW w:w="630" w:type="dxa"/>
            <w:tcBorders>
              <w:bottom w:val="single" w:sz="4" w:space="0" w:color="auto"/>
            </w:tcBorders>
          </w:tcPr>
          <w:p w14:paraId="7157DCF7" w14:textId="77777777" w:rsidR="00247322" w:rsidRPr="0084577B" w:rsidRDefault="00247322" w:rsidP="00247322">
            <w:pPr>
              <w:spacing w:before="0" w:after="0"/>
              <w:jc w:val="center"/>
              <w:rPr>
                <w:rFonts w:cs="Arial"/>
                <w:sz w:val="18"/>
                <w:szCs w:val="18"/>
              </w:rPr>
            </w:pPr>
          </w:p>
        </w:tc>
      </w:tr>
    </w:tbl>
    <w:p w14:paraId="67833D96" w14:textId="77777777" w:rsidR="00231F74" w:rsidRDefault="00231F74" w:rsidP="00231F74">
      <w:pPr>
        <w:rPr>
          <w:b/>
        </w:rPr>
      </w:pPr>
      <w:r>
        <w:rPr>
          <w:b/>
        </w:rPr>
        <w:br w:type="page"/>
      </w:r>
    </w:p>
    <w:p w14:paraId="30DE9D2D" w14:textId="77777777" w:rsidR="00231F74" w:rsidRDefault="00231F74" w:rsidP="00231F74">
      <w:pPr>
        <w:rPr>
          <w:b/>
        </w:rPr>
        <w:sectPr w:rsidR="00231F74" w:rsidSect="00DD3B29">
          <w:pgSz w:w="12240" w:h="15840" w:code="1"/>
          <w:pgMar w:top="1440" w:right="1440" w:bottom="1440" w:left="1440" w:header="706" w:footer="706" w:gutter="0"/>
          <w:pgNumType w:start="1"/>
          <w:cols w:space="708"/>
          <w:docGrid w:linePitch="360"/>
        </w:sectPr>
      </w:pPr>
    </w:p>
    <w:p w14:paraId="6740A096" w14:textId="77777777" w:rsidR="00231F74" w:rsidRPr="0084577B" w:rsidRDefault="00231F74" w:rsidP="0084577B">
      <w:pPr>
        <w:pStyle w:val="Caption-Table"/>
      </w:pPr>
      <w:r w:rsidRPr="0084577B">
        <w:lastRenderedPageBreak/>
        <w:t>Table 2: Summary of comparative tow statistics showing the dates, tows, ship captains, bottom temperatures, water depth, vessel speed, cable warp lengths, duration of the active and passive trawling phases, the estimated swept areas and winch speed.</w:t>
      </w:r>
      <w:r w:rsidR="004E38C7">
        <w:t xml:space="preserve"> </w:t>
      </w:r>
      <w:r w:rsidR="002F51AE" w:rsidRPr="0084577B">
        <w:t xml:space="preserve">The survey vessels are abbreviated as AV for the Avalon Voyager </w:t>
      </w:r>
      <w:r w:rsidR="002F51AE">
        <w:t xml:space="preserve">II and JM for the Jean Mathieu. </w:t>
      </w:r>
      <w:r w:rsidR="004E38C7">
        <w:t xml:space="preserve">The survey captain is labelled </w:t>
      </w:r>
      <w:proofErr w:type="gramStart"/>
      <w:r w:rsidR="004E38C7">
        <w:t>A</w:t>
      </w:r>
      <w:proofErr w:type="gramEnd"/>
      <w:r w:rsidR="004E38C7">
        <w:t xml:space="preserve"> and the alternate captain for the comparative survey is labelled B.</w:t>
      </w:r>
    </w:p>
    <w:tbl>
      <w:tblPr>
        <w:tblW w:w="13835" w:type="dxa"/>
        <w:tblLayout w:type="fixed"/>
        <w:tblLook w:val="04A0" w:firstRow="1" w:lastRow="0" w:firstColumn="1" w:lastColumn="0" w:noHBand="0" w:noVBand="1"/>
      </w:tblPr>
      <w:tblGrid>
        <w:gridCol w:w="900"/>
        <w:gridCol w:w="560"/>
        <w:gridCol w:w="720"/>
        <w:gridCol w:w="477"/>
        <w:gridCol w:w="484"/>
        <w:gridCol w:w="509"/>
        <w:gridCol w:w="450"/>
        <w:gridCol w:w="447"/>
        <w:gridCol w:w="448"/>
        <w:gridCol w:w="635"/>
        <w:gridCol w:w="630"/>
        <w:gridCol w:w="491"/>
        <w:gridCol w:w="491"/>
        <w:gridCol w:w="540"/>
        <w:gridCol w:w="540"/>
        <w:gridCol w:w="548"/>
        <w:gridCol w:w="540"/>
        <w:gridCol w:w="510"/>
        <w:gridCol w:w="634"/>
        <w:gridCol w:w="1018"/>
        <w:gridCol w:w="1048"/>
        <w:gridCol w:w="583"/>
        <w:gridCol w:w="632"/>
      </w:tblGrid>
      <w:tr w:rsidR="0084577B" w:rsidRPr="00247322" w14:paraId="0D9D3433" w14:textId="77777777" w:rsidTr="002F51AE">
        <w:trPr>
          <w:cantSplit/>
          <w:tblHeader/>
        </w:trPr>
        <w:tc>
          <w:tcPr>
            <w:tcW w:w="900" w:type="dxa"/>
            <w:vMerge w:val="restart"/>
            <w:tcBorders>
              <w:top w:val="single" w:sz="12" w:space="0" w:color="auto"/>
              <w:left w:val="nil"/>
              <w:right w:val="nil"/>
            </w:tcBorders>
            <w:shd w:val="clear" w:color="auto" w:fill="auto"/>
            <w:vAlign w:val="bottom"/>
            <w:hideMark/>
          </w:tcPr>
          <w:p w14:paraId="355D8125"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Date</w:t>
            </w:r>
          </w:p>
        </w:tc>
        <w:tc>
          <w:tcPr>
            <w:tcW w:w="560" w:type="dxa"/>
            <w:vMerge w:val="restart"/>
            <w:tcBorders>
              <w:top w:val="single" w:sz="12" w:space="0" w:color="auto"/>
              <w:left w:val="nil"/>
              <w:right w:val="nil"/>
            </w:tcBorders>
            <w:shd w:val="clear" w:color="auto" w:fill="auto"/>
            <w:vAlign w:val="bottom"/>
            <w:hideMark/>
          </w:tcPr>
          <w:p w14:paraId="5F303C6F"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Tow</w:t>
            </w:r>
          </w:p>
        </w:tc>
        <w:tc>
          <w:tcPr>
            <w:tcW w:w="720" w:type="dxa"/>
            <w:vMerge w:val="restart"/>
            <w:tcBorders>
              <w:top w:val="single" w:sz="12" w:space="0" w:color="auto"/>
              <w:left w:val="nil"/>
              <w:right w:val="nil"/>
            </w:tcBorders>
            <w:shd w:val="clear" w:color="auto" w:fill="auto"/>
            <w:vAlign w:val="bottom"/>
            <w:hideMark/>
          </w:tcPr>
          <w:p w14:paraId="588B5FEA"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Station</w:t>
            </w:r>
          </w:p>
        </w:tc>
        <w:tc>
          <w:tcPr>
            <w:tcW w:w="961" w:type="dxa"/>
            <w:gridSpan w:val="2"/>
            <w:vMerge w:val="restart"/>
            <w:tcBorders>
              <w:top w:val="single" w:sz="12" w:space="0" w:color="auto"/>
              <w:left w:val="nil"/>
              <w:bottom w:val="nil"/>
              <w:right w:val="single" w:sz="6" w:space="0" w:color="auto"/>
            </w:tcBorders>
            <w:shd w:val="clear" w:color="auto" w:fill="auto"/>
            <w:vAlign w:val="center"/>
            <w:hideMark/>
          </w:tcPr>
          <w:p w14:paraId="75EB7BEE"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Captain</w:t>
            </w:r>
          </w:p>
        </w:tc>
        <w:tc>
          <w:tcPr>
            <w:tcW w:w="959" w:type="dxa"/>
            <w:gridSpan w:val="2"/>
            <w:vMerge w:val="restart"/>
            <w:tcBorders>
              <w:top w:val="single" w:sz="12" w:space="0" w:color="auto"/>
              <w:left w:val="single" w:sz="6" w:space="0" w:color="auto"/>
              <w:bottom w:val="nil"/>
              <w:right w:val="single" w:sz="6" w:space="0" w:color="auto"/>
            </w:tcBorders>
            <w:shd w:val="clear" w:color="auto" w:fill="auto"/>
            <w:vAlign w:val="center"/>
            <w:hideMark/>
          </w:tcPr>
          <w:p w14:paraId="65FE5730"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Temp (°C)</w:t>
            </w:r>
          </w:p>
        </w:tc>
        <w:tc>
          <w:tcPr>
            <w:tcW w:w="895" w:type="dxa"/>
            <w:gridSpan w:val="2"/>
            <w:vMerge w:val="restart"/>
            <w:tcBorders>
              <w:top w:val="single" w:sz="12" w:space="0" w:color="auto"/>
              <w:left w:val="single" w:sz="6" w:space="0" w:color="auto"/>
              <w:bottom w:val="nil"/>
              <w:right w:val="single" w:sz="6" w:space="0" w:color="auto"/>
            </w:tcBorders>
            <w:shd w:val="clear" w:color="auto" w:fill="auto"/>
            <w:vAlign w:val="center"/>
            <w:hideMark/>
          </w:tcPr>
          <w:p w14:paraId="6963C4D8"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Depth (fathoms)</w:t>
            </w:r>
          </w:p>
        </w:tc>
        <w:tc>
          <w:tcPr>
            <w:tcW w:w="1265" w:type="dxa"/>
            <w:gridSpan w:val="2"/>
            <w:vMerge w:val="restart"/>
            <w:tcBorders>
              <w:top w:val="single" w:sz="12" w:space="0" w:color="auto"/>
              <w:left w:val="single" w:sz="6" w:space="0" w:color="auto"/>
              <w:bottom w:val="nil"/>
              <w:right w:val="single" w:sz="6" w:space="0" w:color="auto"/>
            </w:tcBorders>
            <w:shd w:val="clear" w:color="auto" w:fill="auto"/>
            <w:vAlign w:val="center"/>
            <w:hideMark/>
          </w:tcPr>
          <w:p w14:paraId="33838EB3"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Speed</w:t>
            </w:r>
            <w:r>
              <w:rPr>
                <w:rFonts w:cs="Arial"/>
                <w:sz w:val="16"/>
                <w:szCs w:val="16"/>
                <w:lang w:eastAsia="en-CA"/>
              </w:rPr>
              <w:br/>
            </w:r>
            <w:r w:rsidRPr="00247322">
              <w:rPr>
                <w:rFonts w:cs="Arial"/>
                <w:sz w:val="16"/>
                <w:szCs w:val="16"/>
                <w:lang w:eastAsia="en-CA"/>
              </w:rPr>
              <w:t>(knots)</w:t>
            </w:r>
          </w:p>
        </w:tc>
        <w:tc>
          <w:tcPr>
            <w:tcW w:w="982" w:type="dxa"/>
            <w:gridSpan w:val="2"/>
            <w:tcBorders>
              <w:top w:val="single" w:sz="12" w:space="0" w:color="auto"/>
              <w:left w:val="single" w:sz="6" w:space="0" w:color="auto"/>
              <w:bottom w:val="nil"/>
              <w:right w:val="single" w:sz="6" w:space="0" w:color="auto"/>
            </w:tcBorders>
            <w:shd w:val="clear" w:color="auto" w:fill="auto"/>
            <w:vAlign w:val="center"/>
            <w:hideMark/>
          </w:tcPr>
          <w:p w14:paraId="59064902"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Warp</w:t>
            </w:r>
          </w:p>
        </w:tc>
        <w:tc>
          <w:tcPr>
            <w:tcW w:w="1080" w:type="dxa"/>
            <w:gridSpan w:val="2"/>
            <w:vMerge w:val="restart"/>
            <w:tcBorders>
              <w:top w:val="single" w:sz="12" w:space="0" w:color="auto"/>
              <w:left w:val="single" w:sz="6" w:space="0" w:color="auto"/>
              <w:bottom w:val="single" w:sz="8" w:space="0" w:color="000000"/>
              <w:right w:val="single" w:sz="6" w:space="0" w:color="auto"/>
            </w:tcBorders>
            <w:shd w:val="clear" w:color="auto" w:fill="auto"/>
            <w:vAlign w:val="center"/>
            <w:hideMark/>
          </w:tcPr>
          <w:p w14:paraId="612BC5B7"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Winch</w:t>
            </w:r>
            <w:r>
              <w:rPr>
                <w:rFonts w:cs="Arial"/>
                <w:sz w:val="16"/>
                <w:szCs w:val="16"/>
                <w:lang w:eastAsia="en-CA"/>
              </w:rPr>
              <w:br/>
            </w:r>
            <w:r w:rsidRPr="00247322">
              <w:rPr>
                <w:rFonts w:cs="Arial"/>
                <w:sz w:val="16"/>
                <w:szCs w:val="16"/>
                <w:lang w:eastAsia="en-CA"/>
              </w:rPr>
              <w:t>(m/s)</w:t>
            </w:r>
          </w:p>
        </w:tc>
        <w:tc>
          <w:tcPr>
            <w:tcW w:w="2232" w:type="dxa"/>
            <w:gridSpan w:val="4"/>
            <w:tcBorders>
              <w:top w:val="single" w:sz="12" w:space="0" w:color="auto"/>
              <w:left w:val="single" w:sz="6" w:space="0" w:color="auto"/>
              <w:bottom w:val="nil"/>
              <w:right w:val="single" w:sz="6" w:space="0" w:color="auto"/>
            </w:tcBorders>
            <w:shd w:val="clear" w:color="auto" w:fill="auto"/>
            <w:vAlign w:val="center"/>
            <w:hideMark/>
          </w:tcPr>
          <w:p w14:paraId="674CDE36"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Duration (s)</w:t>
            </w:r>
          </w:p>
        </w:tc>
        <w:tc>
          <w:tcPr>
            <w:tcW w:w="3281" w:type="dxa"/>
            <w:gridSpan w:val="4"/>
            <w:tcBorders>
              <w:top w:val="single" w:sz="12" w:space="0" w:color="auto"/>
              <w:left w:val="single" w:sz="6" w:space="0" w:color="auto"/>
              <w:bottom w:val="nil"/>
              <w:right w:val="nil"/>
            </w:tcBorders>
            <w:shd w:val="clear" w:color="auto" w:fill="auto"/>
            <w:vAlign w:val="center"/>
            <w:hideMark/>
          </w:tcPr>
          <w:p w14:paraId="0AF5AA91"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Swept area</w:t>
            </w:r>
            <w:r>
              <w:rPr>
                <w:rFonts w:cs="Arial"/>
                <w:sz w:val="16"/>
                <w:szCs w:val="16"/>
                <w:lang w:eastAsia="en-CA"/>
              </w:rPr>
              <w:t xml:space="preserve"> (m²)</w:t>
            </w:r>
          </w:p>
        </w:tc>
      </w:tr>
      <w:tr w:rsidR="0084577B" w:rsidRPr="00247322" w14:paraId="7755A88F" w14:textId="77777777" w:rsidTr="002F51AE">
        <w:trPr>
          <w:cantSplit/>
          <w:tblHeader/>
        </w:trPr>
        <w:tc>
          <w:tcPr>
            <w:tcW w:w="900" w:type="dxa"/>
            <w:vMerge/>
            <w:tcBorders>
              <w:left w:val="nil"/>
              <w:right w:val="nil"/>
            </w:tcBorders>
            <w:vAlign w:val="center"/>
            <w:hideMark/>
          </w:tcPr>
          <w:p w14:paraId="62E852DB" w14:textId="77777777" w:rsidR="00247322" w:rsidRPr="00247322" w:rsidRDefault="00247322" w:rsidP="00247322">
            <w:pPr>
              <w:spacing w:before="0" w:after="0"/>
              <w:jc w:val="center"/>
              <w:rPr>
                <w:rFonts w:cs="Arial"/>
                <w:sz w:val="16"/>
                <w:szCs w:val="16"/>
                <w:lang w:eastAsia="en-CA"/>
              </w:rPr>
            </w:pPr>
          </w:p>
        </w:tc>
        <w:tc>
          <w:tcPr>
            <w:tcW w:w="560" w:type="dxa"/>
            <w:vMerge/>
            <w:tcBorders>
              <w:left w:val="nil"/>
              <w:right w:val="nil"/>
            </w:tcBorders>
            <w:vAlign w:val="center"/>
            <w:hideMark/>
          </w:tcPr>
          <w:p w14:paraId="05BF7C98" w14:textId="77777777" w:rsidR="00247322" w:rsidRPr="00247322" w:rsidRDefault="00247322" w:rsidP="00247322">
            <w:pPr>
              <w:spacing w:before="0" w:after="0"/>
              <w:jc w:val="center"/>
              <w:rPr>
                <w:rFonts w:cs="Arial"/>
                <w:sz w:val="16"/>
                <w:szCs w:val="16"/>
                <w:lang w:eastAsia="en-CA"/>
              </w:rPr>
            </w:pPr>
          </w:p>
        </w:tc>
        <w:tc>
          <w:tcPr>
            <w:tcW w:w="720" w:type="dxa"/>
            <w:vMerge/>
            <w:tcBorders>
              <w:left w:val="nil"/>
              <w:right w:val="nil"/>
            </w:tcBorders>
            <w:vAlign w:val="center"/>
            <w:hideMark/>
          </w:tcPr>
          <w:p w14:paraId="1E1B8F50" w14:textId="77777777" w:rsidR="00247322" w:rsidRPr="00247322" w:rsidRDefault="00247322" w:rsidP="00247322">
            <w:pPr>
              <w:spacing w:before="0" w:after="0"/>
              <w:jc w:val="center"/>
              <w:rPr>
                <w:rFonts w:cs="Arial"/>
                <w:sz w:val="16"/>
                <w:szCs w:val="16"/>
                <w:lang w:eastAsia="en-CA"/>
              </w:rPr>
            </w:pPr>
          </w:p>
        </w:tc>
        <w:tc>
          <w:tcPr>
            <w:tcW w:w="961" w:type="dxa"/>
            <w:gridSpan w:val="2"/>
            <w:vMerge/>
            <w:tcBorders>
              <w:top w:val="nil"/>
              <w:left w:val="nil"/>
              <w:bottom w:val="nil"/>
              <w:right w:val="single" w:sz="6" w:space="0" w:color="auto"/>
            </w:tcBorders>
            <w:vAlign w:val="center"/>
            <w:hideMark/>
          </w:tcPr>
          <w:p w14:paraId="2255BD77" w14:textId="77777777" w:rsidR="00247322" w:rsidRPr="00247322" w:rsidRDefault="00247322" w:rsidP="00247322">
            <w:pPr>
              <w:spacing w:before="0" w:after="0"/>
              <w:jc w:val="center"/>
              <w:rPr>
                <w:rFonts w:cs="Arial"/>
                <w:sz w:val="16"/>
                <w:szCs w:val="16"/>
                <w:lang w:eastAsia="en-CA"/>
              </w:rPr>
            </w:pPr>
          </w:p>
        </w:tc>
        <w:tc>
          <w:tcPr>
            <w:tcW w:w="959" w:type="dxa"/>
            <w:gridSpan w:val="2"/>
            <w:vMerge/>
            <w:tcBorders>
              <w:top w:val="nil"/>
              <w:left w:val="single" w:sz="6" w:space="0" w:color="auto"/>
              <w:bottom w:val="nil"/>
              <w:right w:val="single" w:sz="6" w:space="0" w:color="auto"/>
            </w:tcBorders>
            <w:vAlign w:val="center"/>
            <w:hideMark/>
          </w:tcPr>
          <w:p w14:paraId="4E524A0F" w14:textId="77777777" w:rsidR="00247322" w:rsidRPr="00247322" w:rsidRDefault="00247322" w:rsidP="00247322">
            <w:pPr>
              <w:spacing w:before="0" w:after="0"/>
              <w:jc w:val="center"/>
              <w:rPr>
                <w:rFonts w:cs="Arial"/>
                <w:sz w:val="16"/>
                <w:szCs w:val="16"/>
                <w:lang w:eastAsia="en-CA"/>
              </w:rPr>
            </w:pPr>
          </w:p>
        </w:tc>
        <w:tc>
          <w:tcPr>
            <w:tcW w:w="895" w:type="dxa"/>
            <w:gridSpan w:val="2"/>
            <w:vMerge/>
            <w:tcBorders>
              <w:top w:val="nil"/>
              <w:left w:val="single" w:sz="6" w:space="0" w:color="auto"/>
              <w:bottom w:val="nil"/>
              <w:right w:val="single" w:sz="6" w:space="0" w:color="auto"/>
            </w:tcBorders>
            <w:vAlign w:val="center"/>
            <w:hideMark/>
          </w:tcPr>
          <w:p w14:paraId="45EFF465" w14:textId="77777777" w:rsidR="00247322" w:rsidRPr="00247322" w:rsidRDefault="00247322" w:rsidP="00247322">
            <w:pPr>
              <w:spacing w:before="0" w:after="0"/>
              <w:jc w:val="center"/>
              <w:rPr>
                <w:rFonts w:cs="Arial"/>
                <w:sz w:val="16"/>
                <w:szCs w:val="16"/>
                <w:lang w:eastAsia="en-CA"/>
              </w:rPr>
            </w:pPr>
          </w:p>
        </w:tc>
        <w:tc>
          <w:tcPr>
            <w:tcW w:w="1265" w:type="dxa"/>
            <w:gridSpan w:val="2"/>
            <w:vMerge/>
            <w:tcBorders>
              <w:top w:val="nil"/>
              <w:left w:val="single" w:sz="6" w:space="0" w:color="auto"/>
              <w:bottom w:val="nil"/>
              <w:right w:val="single" w:sz="6" w:space="0" w:color="auto"/>
            </w:tcBorders>
            <w:vAlign w:val="center"/>
            <w:hideMark/>
          </w:tcPr>
          <w:p w14:paraId="217FA374" w14:textId="77777777" w:rsidR="00247322" w:rsidRPr="00247322" w:rsidRDefault="00247322" w:rsidP="00247322">
            <w:pPr>
              <w:spacing w:before="0" w:after="0"/>
              <w:jc w:val="center"/>
              <w:rPr>
                <w:rFonts w:cs="Arial"/>
                <w:sz w:val="16"/>
                <w:szCs w:val="16"/>
                <w:lang w:eastAsia="en-CA"/>
              </w:rPr>
            </w:pPr>
          </w:p>
        </w:tc>
        <w:tc>
          <w:tcPr>
            <w:tcW w:w="982" w:type="dxa"/>
            <w:gridSpan w:val="2"/>
            <w:tcBorders>
              <w:top w:val="nil"/>
              <w:left w:val="single" w:sz="6" w:space="0" w:color="auto"/>
              <w:bottom w:val="nil"/>
              <w:right w:val="single" w:sz="6" w:space="0" w:color="auto"/>
            </w:tcBorders>
            <w:shd w:val="clear" w:color="auto" w:fill="auto"/>
            <w:vAlign w:val="center"/>
            <w:hideMark/>
          </w:tcPr>
          <w:p w14:paraId="38AE6E09"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w:t>
            </w:r>
            <w:proofErr w:type="gramStart"/>
            <w:r w:rsidRPr="00247322">
              <w:rPr>
                <w:rFonts w:cs="Arial"/>
                <w:sz w:val="16"/>
                <w:szCs w:val="16"/>
                <w:lang w:eastAsia="en-CA"/>
              </w:rPr>
              <w:t>fathoms</w:t>
            </w:r>
            <w:proofErr w:type="gramEnd"/>
            <w:r w:rsidRPr="00247322">
              <w:rPr>
                <w:rFonts w:cs="Arial"/>
                <w:sz w:val="16"/>
                <w:szCs w:val="16"/>
                <w:lang w:eastAsia="en-CA"/>
              </w:rPr>
              <w:t>)</w:t>
            </w:r>
          </w:p>
        </w:tc>
        <w:tc>
          <w:tcPr>
            <w:tcW w:w="1080" w:type="dxa"/>
            <w:gridSpan w:val="2"/>
            <w:vMerge/>
            <w:tcBorders>
              <w:top w:val="nil"/>
              <w:left w:val="single" w:sz="6" w:space="0" w:color="auto"/>
              <w:bottom w:val="single" w:sz="8" w:space="0" w:color="000000"/>
              <w:right w:val="single" w:sz="6" w:space="0" w:color="auto"/>
            </w:tcBorders>
            <w:vAlign w:val="center"/>
            <w:hideMark/>
          </w:tcPr>
          <w:p w14:paraId="16C02165" w14:textId="77777777" w:rsidR="00247322" w:rsidRPr="00247322" w:rsidRDefault="00247322" w:rsidP="00247322">
            <w:pPr>
              <w:spacing w:before="0" w:after="0"/>
              <w:jc w:val="center"/>
              <w:rPr>
                <w:rFonts w:cs="Arial"/>
                <w:sz w:val="16"/>
                <w:szCs w:val="16"/>
                <w:lang w:eastAsia="en-CA"/>
              </w:rPr>
            </w:pPr>
          </w:p>
        </w:tc>
        <w:tc>
          <w:tcPr>
            <w:tcW w:w="1088" w:type="dxa"/>
            <w:gridSpan w:val="2"/>
            <w:tcBorders>
              <w:top w:val="nil"/>
              <w:left w:val="single" w:sz="6" w:space="0" w:color="auto"/>
              <w:bottom w:val="nil"/>
              <w:right w:val="single" w:sz="6" w:space="0" w:color="auto"/>
            </w:tcBorders>
            <w:shd w:val="clear" w:color="auto" w:fill="auto"/>
            <w:vAlign w:val="center"/>
            <w:hideMark/>
          </w:tcPr>
          <w:p w14:paraId="63CDD62A"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Active</w:t>
            </w:r>
          </w:p>
        </w:tc>
        <w:tc>
          <w:tcPr>
            <w:tcW w:w="1144" w:type="dxa"/>
            <w:gridSpan w:val="2"/>
            <w:tcBorders>
              <w:top w:val="nil"/>
              <w:left w:val="single" w:sz="6" w:space="0" w:color="auto"/>
              <w:bottom w:val="nil"/>
              <w:right w:val="single" w:sz="6" w:space="0" w:color="auto"/>
            </w:tcBorders>
            <w:shd w:val="clear" w:color="auto" w:fill="auto"/>
            <w:vAlign w:val="center"/>
            <w:hideMark/>
          </w:tcPr>
          <w:p w14:paraId="6A9DE51E"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Passive</w:t>
            </w:r>
          </w:p>
        </w:tc>
        <w:tc>
          <w:tcPr>
            <w:tcW w:w="2066" w:type="dxa"/>
            <w:gridSpan w:val="2"/>
            <w:tcBorders>
              <w:top w:val="nil"/>
              <w:left w:val="single" w:sz="6" w:space="0" w:color="auto"/>
              <w:bottom w:val="nil"/>
              <w:right w:val="single" w:sz="6" w:space="0" w:color="auto"/>
            </w:tcBorders>
            <w:shd w:val="clear" w:color="auto" w:fill="auto"/>
            <w:vAlign w:val="center"/>
            <w:hideMark/>
          </w:tcPr>
          <w:p w14:paraId="466BA443"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Active</w:t>
            </w:r>
          </w:p>
        </w:tc>
        <w:tc>
          <w:tcPr>
            <w:tcW w:w="1215" w:type="dxa"/>
            <w:gridSpan w:val="2"/>
            <w:tcBorders>
              <w:top w:val="nil"/>
              <w:left w:val="single" w:sz="6" w:space="0" w:color="auto"/>
              <w:bottom w:val="nil"/>
              <w:right w:val="nil"/>
            </w:tcBorders>
            <w:shd w:val="clear" w:color="auto" w:fill="auto"/>
            <w:vAlign w:val="center"/>
            <w:hideMark/>
          </w:tcPr>
          <w:p w14:paraId="2A897B8D"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Passive</w:t>
            </w:r>
          </w:p>
        </w:tc>
      </w:tr>
      <w:tr w:rsidR="0084577B" w:rsidRPr="00247322" w14:paraId="17549062" w14:textId="77777777" w:rsidTr="002F51AE">
        <w:trPr>
          <w:cantSplit/>
          <w:tblHeader/>
        </w:trPr>
        <w:tc>
          <w:tcPr>
            <w:tcW w:w="900" w:type="dxa"/>
            <w:vMerge/>
            <w:tcBorders>
              <w:left w:val="nil"/>
              <w:bottom w:val="single" w:sz="8" w:space="0" w:color="auto"/>
              <w:right w:val="single" w:sz="8" w:space="0" w:color="auto"/>
            </w:tcBorders>
            <w:shd w:val="clear" w:color="auto" w:fill="auto"/>
            <w:vAlign w:val="center"/>
            <w:hideMark/>
          </w:tcPr>
          <w:p w14:paraId="2C307C13" w14:textId="77777777" w:rsidR="00247322" w:rsidRPr="00247322" w:rsidRDefault="00247322" w:rsidP="00247322">
            <w:pPr>
              <w:spacing w:before="0" w:after="0"/>
              <w:jc w:val="center"/>
              <w:rPr>
                <w:rFonts w:cs="Arial"/>
                <w:sz w:val="16"/>
                <w:szCs w:val="16"/>
                <w:lang w:eastAsia="en-CA"/>
              </w:rPr>
            </w:pPr>
          </w:p>
        </w:tc>
        <w:tc>
          <w:tcPr>
            <w:tcW w:w="560" w:type="dxa"/>
            <w:vMerge/>
            <w:tcBorders>
              <w:left w:val="nil"/>
              <w:bottom w:val="single" w:sz="8" w:space="0" w:color="auto"/>
              <w:right w:val="single" w:sz="8" w:space="0" w:color="auto"/>
            </w:tcBorders>
            <w:shd w:val="clear" w:color="auto" w:fill="auto"/>
            <w:vAlign w:val="center"/>
            <w:hideMark/>
          </w:tcPr>
          <w:p w14:paraId="5B149DC6" w14:textId="77777777" w:rsidR="00247322" w:rsidRPr="00247322" w:rsidRDefault="00247322" w:rsidP="00247322">
            <w:pPr>
              <w:spacing w:before="0" w:after="0"/>
              <w:jc w:val="center"/>
              <w:rPr>
                <w:rFonts w:cs="Arial"/>
                <w:sz w:val="16"/>
                <w:szCs w:val="16"/>
                <w:lang w:eastAsia="en-CA"/>
              </w:rPr>
            </w:pPr>
          </w:p>
        </w:tc>
        <w:tc>
          <w:tcPr>
            <w:tcW w:w="720" w:type="dxa"/>
            <w:vMerge/>
            <w:tcBorders>
              <w:left w:val="nil"/>
              <w:bottom w:val="single" w:sz="8" w:space="0" w:color="auto"/>
              <w:right w:val="single" w:sz="8" w:space="0" w:color="auto"/>
            </w:tcBorders>
            <w:shd w:val="clear" w:color="auto" w:fill="auto"/>
            <w:vAlign w:val="center"/>
            <w:hideMark/>
          </w:tcPr>
          <w:p w14:paraId="40F58999" w14:textId="77777777" w:rsidR="00247322" w:rsidRPr="00247322" w:rsidRDefault="00247322" w:rsidP="00247322">
            <w:pPr>
              <w:spacing w:before="0" w:after="0"/>
              <w:jc w:val="center"/>
              <w:rPr>
                <w:rFonts w:cs="Arial"/>
                <w:sz w:val="16"/>
                <w:szCs w:val="16"/>
                <w:lang w:eastAsia="en-CA"/>
              </w:rPr>
            </w:pPr>
          </w:p>
        </w:tc>
        <w:tc>
          <w:tcPr>
            <w:tcW w:w="477" w:type="dxa"/>
            <w:tcBorders>
              <w:top w:val="single" w:sz="8" w:space="0" w:color="auto"/>
              <w:left w:val="nil"/>
              <w:bottom w:val="single" w:sz="8" w:space="0" w:color="auto"/>
              <w:right w:val="nil"/>
            </w:tcBorders>
            <w:shd w:val="clear" w:color="000000" w:fill="DDEBF7"/>
            <w:vAlign w:val="center"/>
            <w:hideMark/>
          </w:tcPr>
          <w:p w14:paraId="26AC962A"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484" w:type="dxa"/>
            <w:tcBorders>
              <w:top w:val="single" w:sz="8" w:space="0" w:color="auto"/>
              <w:left w:val="nil"/>
              <w:bottom w:val="single" w:sz="8" w:space="0" w:color="auto"/>
              <w:right w:val="single" w:sz="8" w:space="0" w:color="auto"/>
            </w:tcBorders>
            <w:shd w:val="clear" w:color="auto" w:fill="auto"/>
            <w:vAlign w:val="center"/>
            <w:hideMark/>
          </w:tcPr>
          <w:p w14:paraId="46098C18"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c>
          <w:tcPr>
            <w:tcW w:w="509" w:type="dxa"/>
            <w:tcBorders>
              <w:top w:val="single" w:sz="8" w:space="0" w:color="auto"/>
              <w:left w:val="nil"/>
              <w:bottom w:val="single" w:sz="8" w:space="0" w:color="auto"/>
              <w:right w:val="nil"/>
            </w:tcBorders>
            <w:shd w:val="clear" w:color="000000" w:fill="DDEBF7"/>
            <w:vAlign w:val="center"/>
            <w:hideMark/>
          </w:tcPr>
          <w:p w14:paraId="77504F74"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450" w:type="dxa"/>
            <w:tcBorders>
              <w:top w:val="single" w:sz="8" w:space="0" w:color="auto"/>
              <w:left w:val="nil"/>
              <w:bottom w:val="single" w:sz="8" w:space="0" w:color="auto"/>
              <w:right w:val="single" w:sz="8" w:space="0" w:color="auto"/>
            </w:tcBorders>
            <w:shd w:val="clear" w:color="auto" w:fill="auto"/>
            <w:vAlign w:val="center"/>
            <w:hideMark/>
          </w:tcPr>
          <w:p w14:paraId="5F051411"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c>
          <w:tcPr>
            <w:tcW w:w="447" w:type="dxa"/>
            <w:tcBorders>
              <w:top w:val="single" w:sz="8" w:space="0" w:color="auto"/>
              <w:left w:val="nil"/>
              <w:bottom w:val="single" w:sz="8" w:space="0" w:color="auto"/>
              <w:right w:val="nil"/>
            </w:tcBorders>
            <w:shd w:val="clear" w:color="000000" w:fill="DDEBF7"/>
            <w:vAlign w:val="center"/>
            <w:hideMark/>
          </w:tcPr>
          <w:p w14:paraId="60DFC4FD"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448" w:type="dxa"/>
            <w:tcBorders>
              <w:top w:val="single" w:sz="8" w:space="0" w:color="auto"/>
              <w:left w:val="nil"/>
              <w:bottom w:val="single" w:sz="8" w:space="0" w:color="auto"/>
              <w:right w:val="single" w:sz="8" w:space="0" w:color="auto"/>
            </w:tcBorders>
            <w:shd w:val="clear" w:color="auto" w:fill="auto"/>
            <w:vAlign w:val="center"/>
            <w:hideMark/>
          </w:tcPr>
          <w:p w14:paraId="0394FE92"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c>
          <w:tcPr>
            <w:tcW w:w="635" w:type="dxa"/>
            <w:tcBorders>
              <w:top w:val="single" w:sz="8" w:space="0" w:color="auto"/>
              <w:left w:val="nil"/>
              <w:bottom w:val="single" w:sz="8" w:space="0" w:color="auto"/>
              <w:right w:val="nil"/>
            </w:tcBorders>
            <w:shd w:val="clear" w:color="000000" w:fill="DDEBF7"/>
            <w:vAlign w:val="center"/>
            <w:hideMark/>
          </w:tcPr>
          <w:p w14:paraId="05F6E6A8"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630" w:type="dxa"/>
            <w:tcBorders>
              <w:top w:val="single" w:sz="8" w:space="0" w:color="auto"/>
              <w:left w:val="nil"/>
              <w:bottom w:val="single" w:sz="8" w:space="0" w:color="auto"/>
              <w:right w:val="single" w:sz="8" w:space="0" w:color="auto"/>
            </w:tcBorders>
            <w:shd w:val="clear" w:color="auto" w:fill="auto"/>
            <w:vAlign w:val="center"/>
            <w:hideMark/>
          </w:tcPr>
          <w:p w14:paraId="6BFB76AC"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c>
          <w:tcPr>
            <w:tcW w:w="491" w:type="dxa"/>
            <w:tcBorders>
              <w:top w:val="single" w:sz="8" w:space="0" w:color="auto"/>
              <w:left w:val="nil"/>
              <w:bottom w:val="single" w:sz="8" w:space="0" w:color="auto"/>
              <w:right w:val="nil"/>
            </w:tcBorders>
            <w:shd w:val="clear" w:color="000000" w:fill="DDEBF7"/>
            <w:vAlign w:val="center"/>
            <w:hideMark/>
          </w:tcPr>
          <w:p w14:paraId="290494CE"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491" w:type="dxa"/>
            <w:tcBorders>
              <w:top w:val="single" w:sz="8" w:space="0" w:color="auto"/>
              <w:left w:val="nil"/>
              <w:bottom w:val="single" w:sz="8" w:space="0" w:color="auto"/>
              <w:right w:val="single" w:sz="8" w:space="0" w:color="auto"/>
            </w:tcBorders>
            <w:shd w:val="clear" w:color="auto" w:fill="auto"/>
            <w:vAlign w:val="center"/>
            <w:hideMark/>
          </w:tcPr>
          <w:p w14:paraId="2FCD611A"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c>
          <w:tcPr>
            <w:tcW w:w="540" w:type="dxa"/>
            <w:tcBorders>
              <w:top w:val="nil"/>
              <w:left w:val="nil"/>
              <w:bottom w:val="single" w:sz="8" w:space="0" w:color="auto"/>
              <w:right w:val="nil"/>
            </w:tcBorders>
            <w:shd w:val="clear" w:color="000000" w:fill="DDEBF7"/>
            <w:vAlign w:val="center"/>
            <w:hideMark/>
          </w:tcPr>
          <w:p w14:paraId="7512FA1C"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540" w:type="dxa"/>
            <w:tcBorders>
              <w:top w:val="single" w:sz="8" w:space="0" w:color="auto"/>
              <w:left w:val="nil"/>
              <w:bottom w:val="single" w:sz="8" w:space="0" w:color="auto"/>
              <w:right w:val="nil"/>
            </w:tcBorders>
            <w:shd w:val="clear" w:color="auto" w:fill="auto"/>
            <w:vAlign w:val="center"/>
            <w:hideMark/>
          </w:tcPr>
          <w:p w14:paraId="7411F1F0"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c>
          <w:tcPr>
            <w:tcW w:w="548" w:type="dxa"/>
            <w:tcBorders>
              <w:top w:val="single" w:sz="8" w:space="0" w:color="auto"/>
              <w:left w:val="single" w:sz="8" w:space="0" w:color="auto"/>
              <w:bottom w:val="single" w:sz="8" w:space="0" w:color="auto"/>
              <w:right w:val="nil"/>
            </w:tcBorders>
            <w:shd w:val="clear" w:color="000000" w:fill="DDEBF7"/>
            <w:vAlign w:val="center"/>
            <w:hideMark/>
          </w:tcPr>
          <w:p w14:paraId="6F7B886F"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540" w:type="dxa"/>
            <w:tcBorders>
              <w:top w:val="single" w:sz="8" w:space="0" w:color="auto"/>
              <w:left w:val="nil"/>
              <w:bottom w:val="single" w:sz="8" w:space="0" w:color="auto"/>
              <w:right w:val="single" w:sz="8" w:space="0" w:color="auto"/>
            </w:tcBorders>
            <w:shd w:val="clear" w:color="auto" w:fill="auto"/>
            <w:vAlign w:val="center"/>
            <w:hideMark/>
          </w:tcPr>
          <w:p w14:paraId="712DFB17"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c>
          <w:tcPr>
            <w:tcW w:w="510" w:type="dxa"/>
            <w:tcBorders>
              <w:top w:val="single" w:sz="8" w:space="0" w:color="auto"/>
              <w:left w:val="nil"/>
              <w:bottom w:val="single" w:sz="8" w:space="0" w:color="auto"/>
              <w:right w:val="nil"/>
            </w:tcBorders>
            <w:shd w:val="clear" w:color="000000" w:fill="DDEBF7"/>
            <w:vAlign w:val="center"/>
            <w:hideMark/>
          </w:tcPr>
          <w:p w14:paraId="0C06896F"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634" w:type="dxa"/>
            <w:tcBorders>
              <w:top w:val="single" w:sz="8" w:space="0" w:color="auto"/>
              <w:left w:val="nil"/>
              <w:bottom w:val="single" w:sz="8" w:space="0" w:color="auto"/>
              <w:right w:val="single" w:sz="8" w:space="0" w:color="auto"/>
            </w:tcBorders>
            <w:shd w:val="clear" w:color="auto" w:fill="auto"/>
            <w:vAlign w:val="center"/>
            <w:hideMark/>
          </w:tcPr>
          <w:p w14:paraId="71D32656"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c>
          <w:tcPr>
            <w:tcW w:w="1018" w:type="dxa"/>
            <w:tcBorders>
              <w:top w:val="single" w:sz="8" w:space="0" w:color="auto"/>
              <w:left w:val="nil"/>
              <w:bottom w:val="single" w:sz="8" w:space="0" w:color="auto"/>
              <w:right w:val="nil"/>
            </w:tcBorders>
            <w:shd w:val="clear" w:color="000000" w:fill="DDEBF7"/>
            <w:noWrap/>
            <w:vAlign w:val="center"/>
            <w:hideMark/>
          </w:tcPr>
          <w:p w14:paraId="4C72A83A"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1048" w:type="dxa"/>
            <w:tcBorders>
              <w:top w:val="single" w:sz="8" w:space="0" w:color="auto"/>
              <w:left w:val="nil"/>
              <w:bottom w:val="single" w:sz="8" w:space="0" w:color="auto"/>
              <w:right w:val="single" w:sz="8" w:space="0" w:color="auto"/>
            </w:tcBorders>
            <w:shd w:val="clear" w:color="auto" w:fill="auto"/>
            <w:noWrap/>
            <w:vAlign w:val="center"/>
            <w:hideMark/>
          </w:tcPr>
          <w:p w14:paraId="65ACA3FE"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c>
          <w:tcPr>
            <w:tcW w:w="583" w:type="dxa"/>
            <w:tcBorders>
              <w:top w:val="single" w:sz="8" w:space="0" w:color="auto"/>
              <w:left w:val="nil"/>
              <w:bottom w:val="single" w:sz="8" w:space="0" w:color="auto"/>
              <w:right w:val="nil"/>
            </w:tcBorders>
            <w:shd w:val="clear" w:color="000000" w:fill="DDEBF7"/>
            <w:vAlign w:val="center"/>
            <w:hideMark/>
          </w:tcPr>
          <w:p w14:paraId="2B1C28D5"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AV</w:t>
            </w:r>
          </w:p>
        </w:tc>
        <w:tc>
          <w:tcPr>
            <w:tcW w:w="632" w:type="dxa"/>
            <w:tcBorders>
              <w:top w:val="single" w:sz="8" w:space="0" w:color="auto"/>
              <w:left w:val="nil"/>
              <w:bottom w:val="single" w:sz="8" w:space="0" w:color="auto"/>
              <w:right w:val="nil"/>
            </w:tcBorders>
            <w:shd w:val="clear" w:color="auto" w:fill="auto"/>
            <w:vAlign w:val="center"/>
            <w:hideMark/>
          </w:tcPr>
          <w:p w14:paraId="725739E2" w14:textId="77777777" w:rsidR="00247322" w:rsidRPr="00247322" w:rsidRDefault="00247322" w:rsidP="00247322">
            <w:pPr>
              <w:spacing w:before="0" w:after="0"/>
              <w:jc w:val="center"/>
              <w:rPr>
                <w:rFonts w:cs="Arial"/>
                <w:sz w:val="16"/>
                <w:szCs w:val="16"/>
                <w:lang w:eastAsia="en-CA"/>
              </w:rPr>
            </w:pPr>
            <w:r w:rsidRPr="00247322">
              <w:rPr>
                <w:rFonts w:cs="Arial"/>
                <w:sz w:val="16"/>
                <w:szCs w:val="16"/>
                <w:lang w:eastAsia="en-CA"/>
              </w:rPr>
              <w:t>JM</w:t>
            </w:r>
          </w:p>
        </w:tc>
      </w:tr>
      <w:tr w:rsidR="00464679" w:rsidRPr="00247322" w14:paraId="46532BD8" w14:textId="77777777" w:rsidTr="002F51AE">
        <w:trPr>
          <w:cantSplit/>
        </w:trPr>
        <w:tc>
          <w:tcPr>
            <w:tcW w:w="900" w:type="dxa"/>
            <w:vMerge w:val="restart"/>
            <w:tcBorders>
              <w:top w:val="nil"/>
              <w:left w:val="nil"/>
              <w:right w:val="single" w:sz="8" w:space="0" w:color="auto"/>
            </w:tcBorders>
            <w:shd w:val="clear" w:color="auto" w:fill="auto"/>
            <w:vAlign w:val="center"/>
            <w:hideMark/>
          </w:tcPr>
          <w:p w14:paraId="2233CE0E" w14:textId="77777777" w:rsidR="00464679" w:rsidRPr="00247322" w:rsidRDefault="00464679" w:rsidP="0084577B">
            <w:pPr>
              <w:spacing w:before="0" w:after="0"/>
              <w:rPr>
                <w:rFonts w:cs="Arial"/>
                <w:sz w:val="16"/>
                <w:szCs w:val="16"/>
                <w:lang w:eastAsia="en-CA"/>
              </w:rPr>
            </w:pPr>
            <w:r w:rsidRPr="00247322">
              <w:rPr>
                <w:rFonts w:cs="Arial"/>
                <w:sz w:val="16"/>
                <w:szCs w:val="16"/>
                <w:lang w:eastAsia="en-CA"/>
              </w:rPr>
              <w:t>Sept. 19</w:t>
            </w:r>
          </w:p>
        </w:tc>
        <w:tc>
          <w:tcPr>
            <w:tcW w:w="560" w:type="dxa"/>
            <w:tcBorders>
              <w:top w:val="nil"/>
              <w:left w:val="nil"/>
              <w:bottom w:val="nil"/>
              <w:right w:val="single" w:sz="8" w:space="0" w:color="auto"/>
            </w:tcBorders>
            <w:shd w:val="clear" w:color="auto" w:fill="auto"/>
            <w:vAlign w:val="center"/>
            <w:hideMark/>
          </w:tcPr>
          <w:p w14:paraId="3874A962"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1</w:t>
            </w:r>
          </w:p>
        </w:tc>
        <w:tc>
          <w:tcPr>
            <w:tcW w:w="720" w:type="dxa"/>
            <w:tcBorders>
              <w:top w:val="nil"/>
              <w:left w:val="nil"/>
              <w:bottom w:val="nil"/>
              <w:right w:val="single" w:sz="8" w:space="0" w:color="auto"/>
            </w:tcBorders>
            <w:shd w:val="clear" w:color="auto" w:fill="auto"/>
            <w:vAlign w:val="center"/>
            <w:hideMark/>
          </w:tcPr>
          <w:p w14:paraId="6E92D437"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330F</w:t>
            </w:r>
          </w:p>
        </w:tc>
        <w:tc>
          <w:tcPr>
            <w:tcW w:w="477" w:type="dxa"/>
            <w:tcBorders>
              <w:top w:val="nil"/>
              <w:left w:val="nil"/>
              <w:bottom w:val="nil"/>
              <w:right w:val="nil"/>
            </w:tcBorders>
            <w:shd w:val="clear" w:color="000000" w:fill="DDEBF7"/>
            <w:vAlign w:val="center"/>
            <w:hideMark/>
          </w:tcPr>
          <w:p w14:paraId="11E423F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78456ADC"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1A2184D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450" w:type="dxa"/>
            <w:tcBorders>
              <w:top w:val="nil"/>
              <w:left w:val="nil"/>
              <w:bottom w:val="nil"/>
              <w:right w:val="single" w:sz="8" w:space="0" w:color="auto"/>
            </w:tcBorders>
            <w:shd w:val="clear" w:color="auto" w:fill="auto"/>
            <w:vAlign w:val="center"/>
            <w:hideMark/>
          </w:tcPr>
          <w:p w14:paraId="12F1FCF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447" w:type="dxa"/>
            <w:tcBorders>
              <w:top w:val="nil"/>
              <w:left w:val="nil"/>
              <w:bottom w:val="nil"/>
              <w:right w:val="nil"/>
            </w:tcBorders>
            <w:shd w:val="clear" w:color="000000" w:fill="DDEBF7"/>
            <w:vAlign w:val="center"/>
            <w:hideMark/>
          </w:tcPr>
          <w:p w14:paraId="6881F61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52</w:t>
            </w:r>
          </w:p>
        </w:tc>
        <w:tc>
          <w:tcPr>
            <w:tcW w:w="448" w:type="dxa"/>
            <w:tcBorders>
              <w:top w:val="nil"/>
              <w:left w:val="nil"/>
              <w:bottom w:val="nil"/>
              <w:right w:val="single" w:sz="8" w:space="0" w:color="auto"/>
            </w:tcBorders>
            <w:shd w:val="clear" w:color="000000" w:fill="FFFFFF"/>
            <w:vAlign w:val="center"/>
            <w:hideMark/>
          </w:tcPr>
          <w:p w14:paraId="5CCB3F0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w:t>
            </w:r>
          </w:p>
        </w:tc>
        <w:tc>
          <w:tcPr>
            <w:tcW w:w="635" w:type="dxa"/>
            <w:tcBorders>
              <w:top w:val="nil"/>
              <w:left w:val="nil"/>
              <w:bottom w:val="nil"/>
              <w:right w:val="nil"/>
            </w:tcBorders>
            <w:shd w:val="clear" w:color="000000" w:fill="DDEBF7"/>
            <w:vAlign w:val="center"/>
            <w:hideMark/>
          </w:tcPr>
          <w:p w14:paraId="7C3CD0F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2.21</w:t>
            </w:r>
          </w:p>
        </w:tc>
        <w:tc>
          <w:tcPr>
            <w:tcW w:w="630" w:type="dxa"/>
            <w:tcBorders>
              <w:top w:val="nil"/>
              <w:left w:val="nil"/>
              <w:bottom w:val="nil"/>
              <w:right w:val="single" w:sz="8" w:space="0" w:color="auto"/>
            </w:tcBorders>
            <w:shd w:val="clear" w:color="000000" w:fill="FFFFFF"/>
            <w:vAlign w:val="center"/>
            <w:hideMark/>
          </w:tcPr>
          <w:p w14:paraId="442A92F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91" w:type="dxa"/>
            <w:tcBorders>
              <w:top w:val="nil"/>
              <w:left w:val="nil"/>
              <w:bottom w:val="nil"/>
              <w:right w:val="nil"/>
            </w:tcBorders>
            <w:shd w:val="clear" w:color="000000" w:fill="DDEBF7"/>
            <w:vAlign w:val="center"/>
            <w:hideMark/>
          </w:tcPr>
          <w:p w14:paraId="3055D15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150</w:t>
            </w:r>
          </w:p>
        </w:tc>
        <w:tc>
          <w:tcPr>
            <w:tcW w:w="491" w:type="dxa"/>
            <w:tcBorders>
              <w:top w:val="nil"/>
              <w:left w:val="nil"/>
              <w:bottom w:val="nil"/>
              <w:right w:val="single" w:sz="8" w:space="0" w:color="auto"/>
            </w:tcBorders>
            <w:shd w:val="clear" w:color="000000" w:fill="FFFFFF"/>
            <w:vAlign w:val="center"/>
            <w:hideMark/>
          </w:tcPr>
          <w:p w14:paraId="674D0A3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w:t>
            </w:r>
          </w:p>
        </w:tc>
        <w:tc>
          <w:tcPr>
            <w:tcW w:w="540" w:type="dxa"/>
            <w:tcBorders>
              <w:top w:val="nil"/>
              <w:left w:val="nil"/>
              <w:bottom w:val="nil"/>
              <w:right w:val="nil"/>
            </w:tcBorders>
            <w:shd w:val="clear" w:color="000000" w:fill="DDEBF7"/>
            <w:noWrap/>
            <w:vAlign w:val="center"/>
            <w:hideMark/>
          </w:tcPr>
          <w:p w14:paraId="118DB36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0.91</w:t>
            </w:r>
          </w:p>
        </w:tc>
        <w:tc>
          <w:tcPr>
            <w:tcW w:w="540" w:type="dxa"/>
            <w:tcBorders>
              <w:top w:val="nil"/>
              <w:left w:val="nil"/>
              <w:bottom w:val="nil"/>
              <w:right w:val="nil"/>
            </w:tcBorders>
            <w:shd w:val="clear" w:color="auto" w:fill="auto"/>
            <w:noWrap/>
            <w:vAlign w:val="center"/>
            <w:hideMark/>
          </w:tcPr>
          <w:p w14:paraId="04274A1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1.31</w:t>
            </w:r>
          </w:p>
        </w:tc>
        <w:tc>
          <w:tcPr>
            <w:tcW w:w="548" w:type="dxa"/>
            <w:tcBorders>
              <w:top w:val="nil"/>
              <w:left w:val="single" w:sz="8" w:space="0" w:color="auto"/>
              <w:bottom w:val="nil"/>
              <w:right w:val="nil"/>
            </w:tcBorders>
            <w:shd w:val="clear" w:color="000000" w:fill="DDEBF7"/>
            <w:vAlign w:val="center"/>
            <w:hideMark/>
          </w:tcPr>
          <w:p w14:paraId="7251EA2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306</w:t>
            </w:r>
          </w:p>
        </w:tc>
        <w:tc>
          <w:tcPr>
            <w:tcW w:w="540" w:type="dxa"/>
            <w:tcBorders>
              <w:top w:val="nil"/>
              <w:left w:val="nil"/>
              <w:bottom w:val="nil"/>
              <w:right w:val="single" w:sz="8" w:space="0" w:color="auto"/>
            </w:tcBorders>
            <w:shd w:val="clear" w:color="000000" w:fill="FFFFFF"/>
            <w:vAlign w:val="center"/>
            <w:hideMark/>
          </w:tcPr>
          <w:p w14:paraId="4B90FB4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386</w:t>
            </w:r>
          </w:p>
        </w:tc>
        <w:tc>
          <w:tcPr>
            <w:tcW w:w="510" w:type="dxa"/>
            <w:tcBorders>
              <w:top w:val="nil"/>
              <w:left w:val="nil"/>
              <w:bottom w:val="nil"/>
              <w:right w:val="nil"/>
            </w:tcBorders>
            <w:shd w:val="clear" w:color="000000" w:fill="DDEBF7"/>
            <w:vAlign w:val="center"/>
            <w:hideMark/>
          </w:tcPr>
          <w:p w14:paraId="1404279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86</w:t>
            </w:r>
          </w:p>
        </w:tc>
        <w:tc>
          <w:tcPr>
            <w:tcW w:w="634" w:type="dxa"/>
            <w:tcBorders>
              <w:top w:val="nil"/>
              <w:left w:val="nil"/>
              <w:bottom w:val="nil"/>
              <w:right w:val="nil"/>
            </w:tcBorders>
            <w:shd w:val="clear" w:color="000000" w:fill="FFFFFF"/>
            <w:vAlign w:val="center"/>
            <w:hideMark/>
          </w:tcPr>
          <w:p w14:paraId="7E6E7A3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66</w:t>
            </w:r>
          </w:p>
        </w:tc>
        <w:tc>
          <w:tcPr>
            <w:tcW w:w="1018" w:type="dxa"/>
            <w:tcBorders>
              <w:top w:val="nil"/>
              <w:left w:val="single" w:sz="8" w:space="0" w:color="auto"/>
              <w:bottom w:val="nil"/>
              <w:right w:val="nil"/>
            </w:tcBorders>
            <w:shd w:val="clear" w:color="000000" w:fill="DDEBF7"/>
            <w:noWrap/>
            <w:vAlign w:val="center"/>
            <w:hideMark/>
          </w:tcPr>
          <w:p w14:paraId="6F53144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3009</w:t>
            </w:r>
            <w:r>
              <w:rPr>
                <w:rFonts w:cs="Arial"/>
                <w:sz w:val="16"/>
                <w:szCs w:val="16"/>
                <w:lang w:eastAsia="en-CA"/>
              </w:rPr>
              <w:t xml:space="preserve"> </w:t>
            </w:r>
            <w:r w:rsidRPr="00247322">
              <w:rPr>
                <w:rFonts w:cs="Arial"/>
                <w:sz w:val="16"/>
                <w:szCs w:val="16"/>
                <w:lang w:eastAsia="en-CA"/>
              </w:rPr>
              <w:t>(46)</w:t>
            </w:r>
          </w:p>
        </w:tc>
        <w:tc>
          <w:tcPr>
            <w:tcW w:w="1048" w:type="dxa"/>
            <w:tcBorders>
              <w:top w:val="nil"/>
              <w:left w:val="nil"/>
              <w:bottom w:val="nil"/>
              <w:right w:val="single" w:sz="8" w:space="0" w:color="auto"/>
            </w:tcBorders>
            <w:shd w:val="clear" w:color="auto" w:fill="auto"/>
            <w:noWrap/>
            <w:vAlign w:val="center"/>
            <w:hideMark/>
          </w:tcPr>
          <w:p w14:paraId="613CC2B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2557</w:t>
            </w:r>
            <w:r w:rsidR="0084577B">
              <w:rPr>
                <w:rFonts w:cs="Arial"/>
                <w:sz w:val="16"/>
                <w:szCs w:val="16"/>
                <w:lang w:eastAsia="en-CA"/>
              </w:rPr>
              <w:t xml:space="preserve"> </w:t>
            </w:r>
            <w:r w:rsidRPr="00247322">
              <w:rPr>
                <w:rFonts w:cs="Arial"/>
                <w:sz w:val="16"/>
                <w:szCs w:val="16"/>
                <w:lang w:eastAsia="en-CA"/>
              </w:rPr>
              <w:t>(183)</w:t>
            </w:r>
          </w:p>
        </w:tc>
        <w:tc>
          <w:tcPr>
            <w:tcW w:w="583" w:type="dxa"/>
            <w:tcBorders>
              <w:top w:val="nil"/>
              <w:left w:val="nil"/>
              <w:bottom w:val="nil"/>
              <w:right w:val="nil"/>
            </w:tcBorders>
            <w:shd w:val="clear" w:color="000000" w:fill="DDEBF7"/>
            <w:noWrap/>
            <w:vAlign w:val="center"/>
            <w:hideMark/>
          </w:tcPr>
          <w:p w14:paraId="73072D9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1282</w:t>
            </w:r>
          </w:p>
        </w:tc>
        <w:tc>
          <w:tcPr>
            <w:tcW w:w="632" w:type="dxa"/>
            <w:tcBorders>
              <w:top w:val="single" w:sz="8" w:space="0" w:color="auto"/>
              <w:left w:val="nil"/>
              <w:bottom w:val="nil"/>
              <w:right w:val="nil"/>
            </w:tcBorders>
            <w:shd w:val="clear" w:color="auto" w:fill="auto"/>
            <w:noWrap/>
            <w:vAlign w:val="center"/>
            <w:hideMark/>
          </w:tcPr>
          <w:p w14:paraId="756BDEE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985</w:t>
            </w:r>
          </w:p>
        </w:tc>
      </w:tr>
      <w:tr w:rsidR="00464679" w:rsidRPr="00247322" w14:paraId="5CEDB1EC" w14:textId="77777777" w:rsidTr="002F51AE">
        <w:trPr>
          <w:cantSplit/>
        </w:trPr>
        <w:tc>
          <w:tcPr>
            <w:tcW w:w="900" w:type="dxa"/>
            <w:vMerge/>
            <w:tcBorders>
              <w:left w:val="nil"/>
              <w:right w:val="single" w:sz="8" w:space="0" w:color="auto"/>
            </w:tcBorders>
            <w:shd w:val="clear" w:color="auto" w:fill="auto"/>
            <w:vAlign w:val="center"/>
            <w:hideMark/>
          </w:tcPr>
          <w:p w14:paraId="7FC5D4E8"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6385C782"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w:t>
            </w:r>
          </w:p>
        </w:tc>
        <w:tc>
          <w:tcPr>
            <w:tcW w:w="720" w:type="dxa"/>
            <w:tcBorders>
              <w:top w:val="nil"/>
              <w:left w:val="nil"/>
              <w:bottom w:val="nil"/>
              <w:right w:val="single" w:sz="8" w:space="0" w:color="auto"/>
            </w:tcBorders>
            <w:shd w:val="clear" w:color="auto" w:fill="auto"/>
            <w:vAlign w:val="center"/>
            <w:hideMark/>
          </w:tcPr>
          <w:p w14:paraId="1E43B08D"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336A1</w:t>
            </w:r>
          </w:p>
        </w:tc>
        <w:tc>
          <w:tcPr>
            <w:tcW w:w="477" w:type="dxa"/>
            <w:tcBorders>
              <w:top w:val="nil"/>
              <w:left w:val="nil"/>
              <w:bottom w:val="nil"/>
              <w:right w:val="nil"/>
            </w:tcBorders>
            <w:shd w:val="clear" w:color="000000" w:fill="DDEBF7"/>
            <w:vAlign w:val="center"/>
            <w:hideMark/>
          </w:tcPr>
          <w:p w14:paraId="25D8E166"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0C4BC72C"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5224908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450" w:type="dxa"/>
            <w:tcBorders>
              <w:top w:val="nil"/>
              <w:left w:val="nil"/>
              <w:bottom w:val="nil"/>
              <w:right w:val="single" w:sz="8" w:space="0" w:color="auto"/>
            </w:tcBorders>
            <w:shd w:val="clear" w:color="auto" w:fill="auto"/>
            <w:vAlign w:val="center"/>
            <w:hideMark/>
          </w:tcPr>
          <w:p w14:paraId="5FC9E8C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w:t>
            </w:r>
          </w:p>
        </w:tc>
        <w:tc>
          <w:tcPr>
            <w:tcW w:w="447" w:type="dxa"/>
            <w:tcBorders>
              <w:top w:val="nil"/>
              <w:left w:val="nil"/>
              <w:bottom w:val="nil"/>
              <w:right w:val="nil"/>
            </w:tcBorders>
            <w:shd w:val="clear" w:color="000000" w:fill="DDEBF7"/>
            <w:vAlign w:val="center"/>
            <w:hideMark/>
          </w:tcPr>
          <w:p w14:paraId="5FF3202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59</w:t>
            </w:r>
          </w:p>
        </w:tc>
        <w:tc>
          <w:tcPr>
            <w:tcW w:w="448" w:type="dxa"/>
            <w:tcBorders>
              <w:top w:val="nil"/>
              <w:left w:val="nil"/>
              <w:bottom w:val="nil"/>
              <w:right w:val="single" w:sz="8" w:space="0" w:color="auto"/>
            </w:tcBorders>
            <w:shd w:val="clear" w:color="auto" w:fill="auto"/>
            <w:vAlign w:val="center"/>
            <w:hideMark/>
          </w:tcPr>
          <w:p w14:paraId="0D259BE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59</w:t>
            </w:r>
          </w:p>
        </w:tc>
        <w:tc>
          <w:tcPr>
            <w:tcW w:w="635" w:type="dxa"/>
            <w:tcBorders>
              <w:top w:val="nil"/>
              <w:left w:val="nil"/>
              <w:bottom w:val="nil"/>
              <w:right w:val="nil"/>
            </w:tcBorders>
            <w:shd w:val="clear" w:color="000000" w:fill="DDEBF7"/>
            <w:vAlign w:val="center"/>
            <w:hideMark/>
          </w:tcPr>
          <w:p w14:paraId="76DA28E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2.26</w:t>
            </w:r>
          </w:p>
        </w:tc>
        <w:tc>
          <w:tcPr>
            <w:tcW w:w="630" w:type="dxa"/>
            <w:tcBorders>
              <w:top w:val="nil"/>
              <w:left w:val="nil"/>
              <w:bottom w:val="nil"/>
              <w:right w:val="single" w:sz="8" w:space="0" w:color="auto"/>
            </w:tcBorders>
            <w:shd w:val="clear" w:color="auto" w:fill="auto"/>
            <w:vAlign w:val="center"/>
            <w:hideMark/>
          </w:tcPr>
          <w:p w14:paraId="2A5F42A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2.18</w:t>
            </w:r>
          </w:p>
        </w:tc>
        <w:tc>
          <w:tcPr>
            <w:tcW w:w="491" w:type="dxa"/>
            <w:tcBorders>
              <w:top w:val="nil"/>
              <w:left w:val="nil"/>
              <w:bottom w:val="nil"/>
              <w:right w:val="nil"/>
            </w:tcBorders>
            <w:shd w:val="clear" w:color="000000" w:fill="DDEBF7"/>
            <w:vAlign w:val="center"/>
            <w:hideMark/>
          </w:tcPr>
          <w:p w14:paraId="238C4DA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588B720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540" w:type="dxa"/>
            <w:tcBorders>
              <w:top w:val="nil"/>
              <w:left w:val="nil"/>
              <w:bottom w:val="nil"/>
              <w:right w:val="nil"/>
            </w:tcBorders>
            <w:shd w:val="clear" w:color="000000" w:fill="DDEBF7"/>
            <w:noWrap/>
            <w:vAlign w:val="center"/>
            <w:hideMark/>
          </w:tcPr>
          <w:p w14:paraId="78A2747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0.91</w:t>
            </w:r>
          </w:p>
        </w:tc>
        <w:tc>
          <w:tcPr>
            <w:tcW w:w="540" w:type="dxa"/>
            <w:tcBorders>
              <w:top w:val="nil"/>
              <w:left w:val="nil"/>
              <w:bottom w:val="nil"/>
              <w:right w:val="nil"/>
            </w:tcBorders>
            <w:shd w:val="clear" w:color="auto" w:fill="auto"/>
            <w:noWrap/>
            <w:vAlign w:val="center"/>
            <w:hideMark/>
          </w:tcPr>
          <w:p w14:paraId="0B5C12F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1.22</w:t>
            </w:r>
          </w:p>
        </w:tc>
        <w:tc>
          <w:tcPr>
            <w:tcW w:w="548" w:type="dxa"/>
            <w:tcBorders>
              <w:top w:val="nil"/>
              <w:left w:val="single" w:sz="8" w:space="0" w:color="auto"/>
              <w:bottom w:val="nil"/>
              <w:right w:val="nil"/>
            </w:tcBorders>
            <w:shd w:val="clear" w:color="000000" w:fill="DDEBF7"/>
            <w:vAlign w:val="center"/>
            <w:hideMark/>
          </w:tcPr>
          <w:p w14:paraId="664F631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315</w:t>
            </w:r>
          </w:p>
        </w:tc>
        <w:tc>
          <w:tcPr>
            <w:tcW w:w="540" w:type="dxa"/>
            <w:tcBorders>
              <w:top w:val="nil"/>
              <w:left w:val="nil"/>
              <w:bottom w:val="nil"/>
              <w:right w:val="single" w:sz="8" w:space="0" w:color="auto"/>
            </w:tcBorders>
            <w:shd w:val="clear" w:color="auto" w:fill="auto"/>
            <w:vAlign w:val="center"/>
            <w:hideMark/>
          </w:tcPr>
          <w:p w14:paraId="0E9A5F4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322</w:t>
            </w:r>
          </w:p>
        </w:tc>
        <w:tc>
          <w:tcPr>
            <w:tcW w:w="510" w:type="dxa"/>
            <w:tcBorders>
              <w:top w:val="nil"/>
              <w:left w:val="nil"/>
              <w:bottom w:val="nil"/>
              <w:right w:val="nil"/>
            </w:tcBorders>
            <w:shd w:val="clear" w:color="000000" w:fill="DDEBF7"/>
            <w:vAlign w:val="center"/>
            <w:hideMark/>
          </w:tcPr>
          <w:p w14:paraId="5344DC9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634" w:type="dxa"/>
            <w:tcBorders>
              <w:top w:val="nil"/>
              <w:left w:val="nil"/>
              <w:bottom w:val="nil"/>
              <w:right w:val="nil"/>
            </w:tcBorders>
            <w:shd w:val="clear" w:color="auto" w:fill="auto"/>
            <w:vAlign w:val="center"/>
            <w:hideMark/>
          </w:tcPr>
          <w:p w14:paraId="13CE50A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73</w:t>
            </w:r>
          </w:p>
        </w:tc>
        <w:tc>
          <w:tcPr>
            <w:tcW w:w="1018" w:type="dxa"/>
            <w:tcBorders>
              <w:top w:val="nil"/>
              <w:left w:val="single" w:sz="8" w:space="0" w:color="auto"/>
              <w:bottom w:val="nil"/>
              <w:right w:val="nil"/>
            </w:tcBorders>
            <w:shd w:val="clear" w:color="000000" w:fill="DDEBF7"/>
            <w:noWrap/>
            <w:vAlign w:val="center"/>
            <w:hideMark/>
          </w:tcPr>
          <w:p w14:paraId="6CF84C4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2613</w:t>
            </w:r>
            <w:r>
              <w:rPr>
                <w:rFonts w:cs="Arial"/>
                <w:sz w:val="16"/>
                <w:szCs w:val="16"/>
                <w:lang w:eastAsia="en-CA"/>
              </w:rPr>
              <w:t xml:space="preserve"> </w:t>
            </w:r>
            <w:r w:rsidRPr="00247322">
              <w:rPr>
                <w:rFonts w:cs="Arial"/>
                <w:sz w:val="16"/>
                <w:szCs w:val="16"/>
                <w:lang w:eastAsia="en-CA"/>
              </w:rPr>
              <w:t>(22)</w:t>
            </w:r>
          </w:p>
        </w:tc>
        <w:tc>
          <w:tcPr>
            <w:tcW w:w="1048" w:type="dxa"/>
            <w:tcBorders>
              <w:top w:val="nil"/>
              <w:left w:val="nil"/>
              <w:bottom w:val="nil"/>
              <w:right w:val="single" w:sz="8" w:space="0" w:color="auto"/>
            </w:tcBorders>
            <w:shd w:val="clear" w:color="auto" w:fill="auto"/>
            <w:noWrap/>
            <w:vAlign w:val="center"/>
            <w:hideMark/>
          </w:tcPr>
          <w:p w14:paraId="0C92986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2672</w:t>
            </w:r>
            <w:r w:rsidR="0084577B">
              <w:rPr>
                <w:rFonts w:cs="Arial"/>
                <w:sz w:val="16"/>
                <w:szCs w:val="16"/>
                <w:lang w:eastAsia="en-CA"/>
              </w:rPr>
              <w:t xml:space="preserve"> </w:t>
            </w:r>
            <w:r w:rsidRPr="00247322">
              <w:rPr>
                <w:rFonts w:cs="Arial"/>
                <w:sz w:val="16"/>
                <w:szCs w:val="16"/>
                <w:lang w:eastAsia="en-CA"/>
              </w:rPr>
              <w:t>(213)</w:t>
            </w:r>
          </w:p>
        </w:tc>
        <w:tc>
          <w:tcPr>
            <w:tcW w:w="583" w:type="dxa"/>
            <w:tcBorders>
              <w:top w:val="nil"/>
              <w:left w:val="nil"/>
              <w:bottom w:val="nil"/>
              <w:right w:val="nil"/>
            </w:tcBorders>
            <w:shd w:val="clear" w:color="000000" w:fill="DDEBF7"/>
            <w:noWrap/>
            <w:vAlign w:val="center"/>
            <w:hideMark/>
          </w:tcPr>
          <w:p w14:paraId="6EECACC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283</w:t>
            </w:r>
          </w:p>
        </w:tc>
        <w:tc>
          <w:tcPr>
            <w:tcW w:w="632" w:type="dxa"/>
            <w:tcBorders>
              <w:top w:val="nil"/>
              <w:left w:val="nil"/>
              <w:bottom w:val="nil"/>
              <w:right w:val="nil"/>
            </w:tcBorders>
            <w:shd w:val="clear" w:color="auto" w:fill="auto"/>
            <w:noWrap/>
            <w:vAlign w:val="center"/>
            <w:hideMark/>
          </w:tcPr>
          <w:p w14:paraId="08AC816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980</w:t>
            </w:r>
          </w:p>
        </w:tc>
      </w:tr>
      <w:tr w:rsidR="00464679" w:rsidRPr="00247322" w14:paraId="3E7AC089" w14:textId="77777777" w:rsidTr="002F51AE">
        <w:trPr>
          <w:cantSplit/>
        </w:trPr>
        <w:tc>
          <w:tcPr>
            <w:tcW w:w="900" w:type="dxa"/>
            <w:vMerge/>
            <w:tcBorders>
              <w:left w:val="nil"/>
              <w:right w:val="single" w:sz="8" w:space="0" w:color="auto"/>
            </w:tcBorders>
            <w:shd w:val="clear" w:color="auto" w:fill="auto"/>
            <w:vAlign w:val="center"/>
            <w:hideMark/>
          </w:tcPr>
          <w:p w14:paraId="25CF9296"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273754E4"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4</w:t>
            </w:r>
          </w:p>
        </w:tc>
        <w:tc>
          <w:tcPr>
            <w:tcW w:w="720" w:type="dxa"/>
            <w:tcBorders>
              <w:top w:val="nil"/>
              <w:left w:val="nil"/>
              <w:bottom w:val="nil"/>
              <w:right w:val="single" w:sz="8" w:space="0" w:color="auto"/>
            </w:tcBorders>
            <w:shd w:val="clear" w:color="auto" w:fill="auto"/>
            <w:vAlign w:val="center"/>
            <w:hideMark/>
          </w:tcPr>
          <w:p w14:paraId="10C084D9"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327F</w:t>
            </w:r>
          </w:p>
        </w:tc>
        <w:tc>
          <w:tcPr>
            <w:tcW w:w="477" w:type="dxa"/>
            <w:tcBorders>
              <w:top w:val="nil"/>
              <w:left w:val="nil"/>
              <w:bottom w:val="nil"/>
              <w:right w:val="nil"/>
            </w:tcBorders>
            <w:shd w:val="clear" w:color="000000" w:fill="DDEBF7"/>
            <w:vAlign w:val="center"/>
            <w:hideMark/>
          </w:tcPr>
          <w:p w14:paraId="44B54063"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787401B5"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1572849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w:t>
            </w:r>
          </w:p>
        </w:tc>
        <w:tc>
          <w:tcPr>
            <w:tcW w:w="450" w:type="dxa"/>
            <w:tcBorders>
              <w:top w:val="nil"/>
              <w:left w:val="nil"/>
              <w:bottom w:val="nil"/>
              <w:right w:val="single" w:sz="8" w:space="0" w:color="auto"/>
            </w:tcBorders>
            <w:shd w:val="clear" w:color="auto" w:fill="auto"/>
            <w:vAlign w:val="center"/>
            <w:hideMark/>
          </w:tcPr>
          <w:p w14:paraId="6555C78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w:t>
            </w:r>
          </w:p>
        </w:tc>
        <w:tc>
          <w:tcPr>
            <w:tcW w:w="447" w:type="dxa"/>
            <w:tcBorders>
              <w:top w:val="nil"/>
              <w:left w:val="nil"/>
              <w:bottom w:val="nil"/>
              <w:right w:val="nil"/>
            </w:tcBorders>
            <w:shd w:val="clear" w:color="000000" w:fill="DDEBF7"/>
            <w:vAlign w:val="center"/>
            <w:hideMark/>
          </w:tcPr>
          <w:p w14:paraId="26D59AF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57</w:t>
            </w:r>
          </w:p>
        </w:tc>
        <w:tc>
          <w:tcPr>
            <w:tcW w:w="448" w:type="dxa"/>
            <w:tcBorders>
              <w:top w:val="nil"/>
              <w:left w:val="nil"/>
              <w:bottom w:val="nil"/>
              <w:right w:val="single" w:sz="8" w:space="0" w:color="auto"/>
            </w:tcBorders>
            <w:shd w:val="clear" w:color="auto" w:fill="auto"/>
            <w:vAlign w:val="center"/>
            <w:hideMark/>
          </w:tcPr>
          <w:p w14:paraId="6BA672F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56</w:t>
            </w:r>
          </w:p>
        </w:tc>
        <w:tc>
          <w:tcPr>
            <w:tcW w:w="635" w:type="dxa"/>
            <w:tcBorders>
              <w:top w:val="nil"/>
              <w:left w:val="nil"/>
              <w:bottom w:val="nil"/>
              <w:right w:val="nil"/>
            </w:tcBorders>
            <w:shd w:val="clear" w:color="000000" w:fill="DDEBF7"/>
            <w:vAlign w:val="center"/>
            <w:hideMark/>
          </w:tcPr>
          <w:p w14:paraId="6B95058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2.26</w:t>
            </w:r>
          </w:p>
        </w:tc>
        <w:tc>
          <w:tcPr>
            <w:tcW w:w="630" w:type="dxa"/>
            <w:tcBorders>
              <w:top w:val="nil"/>
              <w:left w:val="nil"/>
              <w:bottom w:val="nil"/>
              <w:right w:val="single" w:sz="8" w:space="0" w:color="auto"/>
            </w:tcBorders>
            <w:shd w:val="clear" w:color="auto" w:fill="auto"/>
            <w:vAlign w:val="center"/>
            <w:hideMark/>
          </w:tcPr>
          <w:p w14:paraId="4F030FC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2.21</w:t>
            </w:r>
          </w:p>
        </w:tc>
        <w:tc>
          <w:tcPr>
            <w:tcW w:w="491" w:type="dxa"/>
            <w:tcBorders>
              <w:top w:val="nil"/>
              <w:left w:val="nil"/>
              <w:bottom w:val="nil"/>
              <w:right w:val="nil"/>
            </w:tcBorders>
            <w:shd w:val="clear" w:color="000000" w:fill="DDEBF7"/>
            <w:vAlign w:val="center"/>
            <w:hideMark/>
          </w:tcPr>
          <w:p w14:paraId="4381DEA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6847627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540" w:type="dxa"/>
            <w:tcBorders>
              <w:top w:val="nil"/>
              <w:left w:val="nil"/>
              <w:bottom w:val="nil"/>
              <w:right w:val="nil"/>
            </w:tcBorders>
            <w:shd w:val="clear" w:color="000000" w:fill="DDEBF7"/>
            <w:noWrap/>
            <w:vAlign w:val="center"/>
            <w:hideMark/>
          </w:tcPr>
          <w:p w14:paraId="1599591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0.89</w:t>
            </w:r>
          </w:p>
        </w:tc>
        <w:tc>
          <w:tcPr>
            <w:tcW w:w="540" w:type="dxa"/>
            <w:tcBorders>
              <w:top w:val="nil"/>
              <w:left w:val="nil"/>
              <w:bottom w:val="nil"/>
              <w:right w:val="nil"/>
            </w:tcBorders>
            <w:shd w:val="clear" w:color="auto" w:fill="auto"/>
            <w:noWrap/>
            <w:vAlign w:val="center"/>
            <w:hideMark/>
          </w:tcPr>
          <w:p w14:paraId="36FC2D8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1.19</w:t>
            </w:r>
          </w:p>
        </w:tc>
        <w:tc>
          <w:tcPr>
            <w:tcW w:w="548" w:type="dxa"/>
            <w:tcBorders>
              <w:top w:val="nil"/>
              <w:left w:val="single" w:sz="8" w:space="0" w:color="auto"/>
              <w:bottom w:val="nil"/>
              <w:right w:val="nil"/>
            </w:tcBorders>
            <w:shd w:val="clear" w:color="000000" w:fill="DDEBF7"/>
            <w:vAlign w:val="center"/>
            <w:hideMark/>
          </w:tcPr>
          <w:p w14:paraId="036BBA9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309</w:t>
            </w:r>
          </w:p>
        </w:tc>
        <w:tc>
          <w:tcPr>
            <w:tcW w:w="540" w:type="dxa"/>
            <w:tcBorders>
              <w:top w:val="nil"/>
              <w:left w:val="nil"/>
              <w:bottom w:val="nil"/>
              <w:right w:val="single" w:sz="8" w:space="0" w:color="auto"/>
            </w:tcBorders>
            <w:shd w:val="clear" w:color="auto" w:fill="auto"/>
            <w:vAlign w:val="center"/>
            <w:hideMark/>
          </w:tcPr>
          <w:p w14:paraId="56E2C45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326</w:t>
            </w:r>
          </w:p>
        </w:tc>
        <w:tc>
          <w:tcPr>
            <w:tcW w:w="510" w:type="dxa"/>
            <w:tcBorders>
              <w:top w:val="nil"/>
              <w:left w:val="nil"/>
              <w:bottom w:val="nil"/>
              <w:right w:val="nil"/>
            </w:tcBorders>
            <w:shd w:val="clear" w:color="000000" w:fill="DDEBF7"/>
            <w:vAlign w:val="center"/>
            <w:hideMark/>
          </w:tcPr>
          <w:p w14:paraId="54933D5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98</w:t>
            </w:r>
          </w:p>
        </w:tc>
        <w:tc>
          <w:tcPr>
            <w:tcW w:w="634" w:type="dxa"/>
            <w:tcBorders>
              <w:top w:val="nil"/>
              <w:left w:val="nil"/>
              <w:bottom w:val="nil"/>
              <w:right w:val="nil"/>
            </w:tcBorders>
            <w:shd w:val="clear" w:color="auto" w:fill="auto"/>
            <w:vAlign w:val="center"/>
            <w:hideMark/>
          </w:tcPr>
          <w:p w14:paraId="2FA5C0A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79</w:t>
            </w:r>
          </w:p>
        </w:tc>
        <w:tc>
          <w:tcPr>
            <w:tcW w:w="1018" w:type="dxa"/>
            <w:tcBorders>
              <w:top w:val="nil"/>
              <w:left w:val="single" w:sz="8" w:space="0" w:color="auto"/>
              <w:bottom w:val="nil"/>
              <w:right w:val="nil"/>
            </w:tcBorders>
            <w:shd w:val="clear" w:color="000000" w:fill="DDEBF7"/>
            <w:noWrap/>
            <w:vAlign w:val="center"/>
            <w:hideMark/>
          </w:tcPr>
          <w:p w14:paraId="04DC6C1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3003</w:t>
            </w:r>
            <w:r>
              <w:rPr>
                <w:rFonts w:cs="Arial"/>
                <w:sz w:val="16"/>
                <w:szCs w:val="16"/>
                <w:lang w:eastAsia="en-CA"/>
              </w:rPr>
              <w:t xml:space="preserve"> </w:t>
            </w:r>
            <w:r w:rsidRPr="00247322">
              <w:rPr>
                <w:rFonts w:cs="Arial"/>
                <w:sz w:val="16"/>
                <w:szCs w:val="16"/>
                <w:lang w:eastAsia="en-CA"/>
              </w:rPr>
              <w:t>(15)</w:t>
            </w:r>
          </w:p>
        </w:tc>
        <w:tc>
          <w:tcPr>
            <w:tcW w:w="1048" w:type="dxa"/>
            <w:tcBorders>
              <w:top w:val="nil"/>
              <w:left w:val="nil"/>
              <w:bottom w:val="nil"/>
              <w:right w:val="single" w:sz="8" w:space="0" w:color="auto"/>
            </w:tcBorders>
            <w:shd w:val="clear" w:color="auto" w:fill="auto"/>
            <w:noWrap/>
            <w:vAlign w:val="center"/>
            <w:hideMark/>
          </w:tcPr>
          <w:p w14:paraId="172A476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3167</w:t>
            </w:r>
            <w:r w:rsidR="0084577B">
              <w:rPr>
                <w:rFonts w:cs="Arial"/>
                <w:sz w:val="16"/>
                <w:szCs w:val="16"/>
                <w:lang w:eastAsia="en-CA"/>
              </w:rPr>
              <w:t xml:space="preserve"> </w:t>
            </w:r>
            <w:r w:rsidRPr="00247322">
              <w:rPr>
                <w:rFonts w:cs="Arial"/>
                <w:sz w:val="16"/>
                <w:szCs w:val="16"/>
                <w:lang w:eastAsia="en-CA"/>
              </w:rPr>
              <w:t>(218)</w:t>
            </w:r>
          </w:p>
        </w:tc>
        <w:tc>
          <w:tcPr>
            <w:tcW w:w="583" w:type="dxa"/>
            <w:tcBorders>
              <w:top w:val="nil"/>
              <w:left w:val="nil"/>
              <w:bottom w:val="nil"/>
              <w:right w:val="nil"/>
            </w:tcBorders>
            <w:shd w:val="clear" w:color="000000" w:fill="DDEBF7"/>
            <w:noWrap/>
            <w:vAlign w:val="center"/>
            <w:hideMark/>
          </w:tcPr>
          <w:p w14:paraId="4C03017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1308</w:t>
            </w:r>
          </w:p>
        </w:tc>
        <w:tc>
          <w:tcPr>
            <w:tcW w:w="632" w:type="dxa"/>
            <w:tcBorders>
              <w:top w:val="nil"/>
              <w:left w:val="nil"/>
              <w:bottom w:val="nil"/>
              <w:right w:val="nil"/>
            </w:tcBorders>
            <w:shd w:val="clear" w:color="auto" w:fill="auto"/>
            <w:noWrap/>
            <w:vAlign w:val="center"/>
            <w:hideMark/>
          </w:tcPr>
          <w:p w14:paraId="2A5CA03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1085</w:t>
            </w:r>
          </w:p>
        </w:tc>
      </w:tr>
      <w:tr w:rsidR="00464679" w:rsidRPr="00247322" w14:paraId="213D723C" w14:textId="77777777" w:rsidTr="002F51AE">
        <w:trPr>
          <w:cantSplit/>
        </w:trPr>
        <w:tc>
          <w:tcPr>
            <w:tcW w:w="900" w:type="dxa"/>
            <w:vMerge/>
            <w:tcBorders>
              <w:left w:val="nil"/>
              <w:right w:val="single" w:sz="8" w:space="0" w:color="auto"/>
            </w:tcBorders>
            <w:shd w:val="clear" w:color="auto" w:fill="auto"/>
            <w:vAlign w:val="center"/>
            <w:hideMark/>
          </w:tcPr>
          <w:p w14:paraId="063912DA"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5694E8D2"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5</w:t>
            </w:r>
          </w:p>
        </w:tc>
        <w:tc>
          <w:tcPr>
            <w:tcW w:w="720" w:type="dxa"/>
            <w:tcBorders>
              <w:top w:val="nil"/>
              <w:left w:val="nil"/>
              <w:bottom w:val="nil"/>
              <w:right w:val="single" w:sz="8" w:space="0" w:color="auto"/>
            </w:tcBorders>
            <w:shd w:val="clear" w:color="auto" w:fill="auto"/>
            <w:vAlign w:val="center"/>
            <w:hideMark/>
          </w:tcPr>
          <w:p w14:paraId="29B49FE6"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332F</w:t>
            </w:r>
          </w:p>
        </w:tc>
        <w:tc>
          <w:tcPr>
            <w:tcW w:w="477" w:type="dxa"/>
            <w:tcBorders>
              <w:top w:val="nil"/>
              <w:left w:val="nil"/>
              <w:bottom w:val="nil"/>
              <w:right w:val="nil"/>
            </w:tcBorders>
            <w:shd w:val="clear" w:color="000000" w:fill="DDEBF7"/>
            <w:vAlign w:val="center"/>
            <w:hideMark/>
          </w:tcPr>
          <w:p w14:paraId="11670BB5"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3938C75E"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524525D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w:t>
            </w:r>
          </w:p>
        </w:tc>
        <w:tc>
          <w:tcPr>
            <w:tcW w:w="450" w:type="dxa"/>
            <w:tcBorders>
              <w:top w:val="nil"/>
              <w:left w:val="nil"/>
              <w:bottom w:val="nil"/>
              <w:right w:val="single" w:sz="8" w:space="0" w:color="auto"/>
            </w:tcBorders>
            <w:shd w:val="clear" w:color="auto" w:fill="auto"/>
            <w:vAlign w:val="center"/>
            <w:hideMark/>
          </w:tcPr>
          <w:p w14:paraId="41CA320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w:t>
            </w:r>
          </w:p>
        </w:tc>
        <w:tc>
          <w:tcPr>
            <w:tcW w:w="447" w:type="dxa"/>
            <w:tcBorders>
              <w:top w:val="nil"/>
              <w:left w:val="nil"/>
              <w:bottom w:val="nil"/>
              <w:right w:val="nil"/>
            </w:tcBorders>
            <w:shd w:val="clear" w:color="000000" w:fill="DDEBF7"/>
            <w:vAlign w:val="center"/>
            <w:hideMark/>
          </w:tcPr>
          <w:p w14:paraId="04EF015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62</w:t>
            </w:r>
          </w:p>
        </w:tc>
        <w:tc>
          <w:tcPr>
            <w:tcW w:w="448" w:type="dxa"/>
            <w:tcBorders>
              <w:top w:val="nil"/>
              <w:left w:val="nil"/>
              <w:bottom w:val="nil"/>
              <w:right w:val="single" w:sz="8" w:space="0" w:color="auto"/>
            </w:tcBorders>
            <w:shd w:val="clear" w:color="auto" w:fill="auto"/>
            <w:vAlign w:val="center"/>
            <w:hideMark/>
          </w:tcPr>
          <w:p w14:paraId="6013B15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60</w:t>
            </w:r>
          </w:p>
        </w:tc>
        <w:tc>
          <w:tcPr>
            <w:tcW w:w="635" w:type="dxa"/>
            <w:tcBorders>
              <w:top w:val="nil"/>
              <w:left w:val="nil"/>
              <w:bottom w:val="nil"/>
              <w:right w:val="nil"/>
            </w:tcBorders>
            <w:shd w:val="clear" w:color="000000" w:fill="DDEBF7"/>
            <w:vAlign w:val="center"/>
            <w:hideMark/>
          </w:tcPr>
          <w:p w14:paraId="6E88043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2.19</w:t>
            </w:r>
          </w:p>
        </w:tc>
        <w:tc>
          <w:tcPr>
            <w:tcW w:w="630" w:type="dxa"/>
            <w:tcBorders>
              <w:top w:val="nil"/>
              <w:left w:val="nil"/>
              <w:bottom w:val="nil"/>
              <w:right w:val="single" w:sz="8" w:space="0" w:color="auto"/>
            </w:tcBorders>
            <w:shd w:val="clear" w:color="auto" w:fill="auto"/>
            <w:vAlign w:val="center"/>
            <w:hideMark/>
          </w:tcPr>
          <w:p w14:paraId="7315A99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2.12</w:t>
            </w:r>
          </w:p>
        </w:tc>
        <w:tc>
          <w:tcPr>
            <w:tcW w:w="491" w:type="dxa"/>
            <w:tcBorders>
              <w:top w:val="nil"/>
              <w:left w:val="nil"/>
              <w:bottom w:val="nil"/>
              <w:right w:val="nil"/>
            </w:tcBorders>
            <w:shd w:val="clear" w:color="000000" w:fill="DDEBF7"/>
            <w:vAlign w:val="center"/>
            <w:hideMark/>
          </w:tcPr>
          <w:p w14:paraId="2118AF6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4B0D9AE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540" w:type="dxa"/>
            <w:tcBorders>
              <w:top w:val="nil"/>
              <w:left w:val="nil"/>
              <w:bottom w:val="nil"/>
              <w:right w:val="nil"/>
            </w:tcBorders>
            <w:shd w:val="clear" w:color="000000" w:fill="DDEBF7"/>
            <w:noWrap/>
            <w:vAlign w:val="center"/>
            <w:hideMark/>
          </w:tcPr>
          <w:p w14:paraId="63FD126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0.88</w:t>
            </w:r>
          </w:p>
        </w:tc>
        <w:tc>
          <w:tcPr>
            <w:tcW w:w="540" w:type="dxa"/>
            <w:tcBorders>
              <w:top w:val="nil"/>
              <w:left w:val="nil"/>
              <w:bottom w:val="nil"/>
              <w:right w:val="nil"/>
            </w:tcBorders>
            <w:shd w:val="clear" w:color="auto" w:fill="auto"/>
            <w:noWrap/>
            <w:vAlign w:val="center"/>
            <w:hideMark/>
          </w:tcPr>
          <w:p w14:paraId="7EB8860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1.22</w:t>
            </w:r>
          </w:p>
        </w:tc>
        <w:tc>
          <w:tcPr>
            <w:tcW w:w="548" w:type="dxa"/>
            <w:tcBorders>
              <w:top w:val="nil"/>
              <w:left w:val="single" w:sz="8" w:space="0" w:color="auto"/>
              <w:bottom w:val="nil"/>
              <w:right w:val="nil"/>
            </w:tcBorders>
            <w:shd w:val="clear" w:color="000000" w:fill="DDEBF7"/>
            <w:vAlign w:val="center"/>
            <w:hideMark/>
          </w:tcPr>
          <w:p w14:paraId="07FAE81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318</w:t>
            </w:r>
          </w:p>
        </w:tc>
        <w:tc>
          <w:tcPr>
            <w:tcW w:w="540" w:type="dxa"/>
            <w:tcBorders>
              <w:top w:val="nil"/>
              <w:left w:val="nil"/>
              <w:bottom w:val="nil"/>
              <w:right w:val="single" w:sz="8" w:space="0" w:color="auto"/>
            </w:tcBorders>
            <w:shd w:val="clear" w:color="auto" w:fill="auto"/>
            <w:vAlign w:val="center"/>
            <w:hideMark/>
          </w:tcPr>
          <w:p w14:paraId="3FA614D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304</w:t>
            </w:r>
          </w:p>
        </w:tc>
        <w:tc>
          <w:tcPr>
            <w:tcW w:w="510" w:type="dxa"/>
            <w:tcBorders>
              <w:top w:val="nil"/>
              <w:left w:val="nil"/>
              <w:bottom w:val="nil"/>
              <w:right w:val="nil"/>
            </w:tcBorders>
            <w:shd w:val="clear" w:color="000000" w:fill="DDEBF7"/>
            <w:vAlign w:val="center"/>
            <w:hideMark/>
          </w:tcPr>
          <w:p w14:paraId="61796FB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42</w:t>
            </w:r>
          </w:p>
        </w:tc>
        <w:tc>
          <w:tcPr>
            <w:tcW w:w="634" w:type="dxa"/>
            <w:tcBorders>
              <w:top w:val="nil"/>
              <w:left w:val="nil"/>
              <w:bottom w:val="nil"/>
              <w:right w:val="nil"/>
            </w:tcBorders>
            <w:shd w:val="clear" w:color="auto" w:fill="auto"/>
            <w:vAlign w:val="center"/>
            <w:hideMark/>
          </w:tcPr>
          <w:p w14:paraId="0ABEA40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60</w:t>
            </w:r>
          </w:p>
        </w:tc>
        <w:tc>
          <w:tcPr>
            <w:tcW w:w="1018" w:type="dxa"/>
            <w:tcBorders>
              <w:top w:val="nil"/>
              <w:left w:val="single" w:sz="8" w:space="0" w:color="auto"/>
              <w:bottom w:val="nil"/>
              <w:right w:val="nil"/>
            </w:tcBorders>
            <w:shd w:val="clear" w:color="000000" w:fill="DDEBF7"/>
            <w:noWrap/>
            <w:vAlign w:val="center"/>
            <w:hideMark/>
          </w:tcPr>
          <w:p w14:paraId="4EA697E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3950</w:t>
            </w:r>
            <w:r>
              <w:rPr>
                <w:rFonts w:cs="Arial"/>
                <w:sz w:val="16"/>
                <w:szCs w:val="16"/>
                <w:lang w:eastAsia="en-CA"/>
              </w:rPr>
              <w:t xml:space="preserve"> </w:t>
            </w:r>
            <w:r w:rsidRPr="00247322">
              <w:rPr>
                <w:rFonts w:cs="Arial"/>
                <w:sz w:val="16"/>
                <w:szCs w:val="16"/>
                <w:lang w:eastAsia="en-CA"/>
              </w:rPr>
              <w:t>(29)</w:t>
            </w:r>
          </w:p>
        </w:tc>
        <w:tc>
          <w:tcPr>
            <w:tcW w:w="1048" w:type="dxa"/>
            <w:tcBorders>
              <w:top w:val="nil"/>
              <w:left w:val="nil"/>
              <w:bottom w:val="nil"/>
              <w:right w:val="single" w:sz="8" w:space="0" w:color="auto"/>
            </w:tcBorders>
            <w:shd w:val="clear" w:color="auto" w:fill="auto"/>
            <w:noWrap/>
            <w:vAlign w:val="center"/>
            <w:hideMark/>
          </w:tcPr>
          <w:p w14:paraId="681D3A3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3669</w:t>
            </w:r>
            <w:r w:rsidR="0084577B">
              <w:rPr>
                <w:rFonts w:cs="Arial"/>
                <w:sz w:val="16"/>
                <w:szCs w:val="16"/>
                <w:lang w:eastAsia="en-CA"/>
              </w:rPr>
              <w:t xml:space="preserve"> </w:t>
            </w:r>
            <w:r w:rsidRPr="00247322">
              <w:rPr>
                <w:rFonts w:cs="Arial"/>
                <w:sz w:val="16"/>
                <w:szCs w:val="16"/>
                <w:lang w:eastAsia="en-CA"/>
              </w:rPr>
              <w:t>(59)</w:t>
            </w:r>
          </w:p>
        </w:tc>
        <w:tc>
          <w:tcPr>
            <w:tcW w:w="583" w:type="dxa"/>
            <w:tcBorders>
              <w:top w:val="nil"/>
              <w:left w:val="nil"/>
              <w:bottom w:val="nil"/>
              <w:right w:val="nil"/>
            </w:tcBorders>
            <w:shd w:val="clear" w:color="000000" w:fill="DDEBF7"/>
            <w:noWrap/>
            <w:vAlign w:val="center"/>
            <w:hideMark/>
          </w:tcPr>
          <w:p w14:paraId="444F925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736</w:t>
            </w:r>
          </w:p>
        </w:tc>
        <w:tc>
          <w:tcPr>
            <w:tcW w:w="632" w:type="dxa"/>
            <w:tcBorders>
              <w:top w:val="nil"/>
              <w:left w:val="nil"/>
              <w:bottom w:val="nil"/>
              <w:right w:val="nil"/>
            </w:tcBorders>
            <w:shd w:val="clear" w:color="auto" w:fill="auto"/>
            <w:noWrap/>
            <w:vAlign w:val="center"/>
            <w:hideMark/>
          </w:tcPr>
          <w:p w14:paraId="3BAE1A8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740</w:t>
            </w:r>
          </w:p>
        </w:tc>
      </w:tr>
      <w:tr w:rsidR="00464679" w:rsidRPr="00247322" w14:paraId="1D4F59FB" w14:textId="77777777" w:rsidTr="002F51AE">
        <w:trPr>
          <w:cantSplit/>
        </w:trPr>
        <w:tc>
          <w:tcPr>
            <w:tcW w:w="900" w:type="dxa"/>
            <w:vMerge/>
            <w:tcBorders>
              <w:left w:val="nil"/>
              <w:bottom w:val="single" w:sz="8" w:space="0" w:color="auto"/>
              <w:right w:val="single" w:sz="8" w:space="0" w:color="auto"/>
            </w:tcBorders>
            <w:shd w:val="clear" w:color="auto" w:fill="auto"/>
            <w:vAlign w:val="center"/>
            <w:hideMark/>
          </w:tcPr>
          <w:p w14:paraId="4D54278F"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single" w:sz="8" w:space="0" w:color="auto"/>
              <w:right w:val="single" w:sz="8" w:space="0" w:color="auto"/>
            </w:tcBorders>
            <w:shd w:val="clear" w:color="auto" w:fill="auto"/>
            <w:vAlign w:val="center"/>
            <w:hideMark/>
          </w:tcPr>
          <w:p w14:paraId="307E88E5"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6</w:t>
            </w:r>
          </w:p>
        </w:tc>
        <w:tc>
          <w:tcPr>
            <w:tcW w:w="720" w:type="dxa"/>
            <w:tcBorders>
              <w:top w:val="nil"/>
              <w:left w:val="nil"/>
              <w:bottom w:val="single" w:sz="8" w:space="0" w:color="auto"/>
              <w:right w:val="single" w:sz="8" w:space="0" w:color="auto"/>
            </w:tcBorders>
            <w:shd w:val="clear" w:color="auto" w:fill="auto"/>
            <w:vAlign w:val="center"/>
            <w:hideMark/>
          </w:tcPr>
          <w:p w14:paraId="01567AE8"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322F</w:t>
            </w:r>
          </w:p>
        </w:tc>
        <w:tc>
          <w:tcPr>
            <w:tcW w:w="477" w:type="dxa"/>
            <w:tcBorders>
              <w:top w:val="nil"/>
              <w:left w:val="nil"/>
              <w:bottom w:val="single" w:sz="8" w:space="0" w:color="auto"/>
              <w:right w:val="nil"/>
            </w:tcBorders>
            <w:shd w:val="clear" w:color="000000" w:fill="DDEBF7"/>
            <w:vAlign w:val="center"/>
            <w:hideMark/>
          </w:tcPr>
          <w:p w14:paraId="6DB5D538"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single" w:sz="8" w:space="0" w:color="auto"/>
              <w:right w:val="single" w:sz="8" w:space="0" w:color="auto"/>
            </w:tcBorders>
            <w:shd w:val="clear" w:color="auto" w:fill="auto"/>
            <w:vAlign w:val="center"/>
            <w:hideMark/>
          </w:tcPr>
          <w:p w14:paraId="73C1B55C"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single" w:sz="8" w:space="0" w:color="auto"/>
              <w:right w:val="nil"/>
            </w:tcBorders>
            <w:shd w:val="clear" w:color="000000" w:fill="DDEBF7"/>
            <w:vAlign w:val="center"/>
            <w:hideMark/>
          </w:tcPr>
          <w:p w14:paraId="6957851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450" w:type="dxa"/>
            <w:tcBorders>
              <w:top w:val="nil"/>
              <w:left w:val="nil"/>
              <w:bottom w:val="single" w:sz="8" w:space="0" w:color="auto"/>
              <w:right w:val="single" w:sz="8" w:space="0" w:color="auto"/>
            </w:tcBorders>
            <w:shd w:val="clear" w:color="auto" w:fill="auto"/>
            <w:vAlign w:val="center"/>
            <w:hideMark/>
          </w:tcPr>
          <w:p w14:paraId="5D99377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447" w:type="dxa"/>
            <w:tcBorders>
              <w:top w:val="nil"/>
              <w:left w:val="nil"/>
              <w:bottom w:val="single" w:sz="8" w:space="0" w:color="auto"/>
              <w:right w:val="nil"/>
            </w:tcBorders>
            <w:shd w:val="clear" w:color="000000" w:fill="DDEBF7"/>
            <w:vAlign w:val="center"/>
            <w:hideMark/>
          </w:tcPr>
          <w:p w14:paraId="59F0C87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53</w:t>
            </w:r>
          </w:p>
        </w:tc>
        <w:tc>
          <w:tcPr>
            <w:tcW w:w="448" w:type="dxa"/>
            <w:tcBorders>
              <w:top w:val="nil"/>
              <w:left w:val="nil"/>
              <w:bottom w:val="single" w:sz="8" w:space="0" w:color="auto"/>
              <w:right w:val="single" w:sz="8" w:space="0" w:color="auto"/>
            </w:tcBorders>
            <w:shd w:val="clear" w:color="auto" w:fill="auto"/>
            <w:vAlign w:val="center"/>
            <w:hideMark/>
          </w:tcPr>
          <w:p w14:paraId="05472B9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54</w:t>
            </w:r>
          </w:p>
        </w:tc>
        <w:tc>
          <w:tcPr>
            <w:tcW w:w="635" w:type="dxa"/>
            <w:tcBorders>
              <w:top w:val="nil"/>
              <w:left w:val="nil"/>
              <w:bottom w:val="single" w:sz="8" w:space="0" w:color="auto"/>
              <w:right w:val="nil"/>
            </w:tcBorders>
            <w:shd w:val="clear" w:color="000000" w:fill="DDEBF7"/>
            <w:vAlign w:val="center"/>
            <w:hideMark/>
          </w:tcPr>
          <w:p w14:paraId="1660EA3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2.15</w:t>
            </w:r>
          </w:p>
        </w:tc>
        <w:tc>
          <w:tcPr>
            <w:tcW w:w="630" w:type="dxa"/>
            <w:tcBorders>
              <w:top w:val="nil"/>
              <w:left w:val="nil"/>
              <w:bottom w:val="single" w:sz="8" w:space="0" w:color="auto"/>
              <w:right w:val="single" w:sz="8" w:space="0" w:color="auto"/>
            </w:tcBorders>
            <w:shd w:val="clear" w:color="auto" w:fill="auto"/>
            <w:vAlign w:val="center"/>
            <w:hideMark/>
          </w:tcPr>
          <w:p w14:paraId="1F064B6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2.25</w:t>
            </w:r>
          </w:p>
        </w:tc>
        <w:tc>
          <w:tcPr>
            <w:tcW w:w="491" w:type="dxa"/>
            <w:tcBorders>
              <w:top w:val="nil"/>
              <w:left w:val="nil"/>
              <w:bottom w:val="single" w:sz="8" w:space="0" w:color="auto"/>
              <w:right w:val="nil"/>
            </w:tcBorders>
            <w:shd w:val="clear" w:color="000000" w:fill="DDEBF7"/>
            <w:vAlign w:val="center"/>
            <w:hideMark/>
          </w:tcPr>
          <w:p w14:paraId="4F88495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150</w:t>
            </w:r>
          </w:p>
        </w:tc>
        <w:tc>
          <w:tcPr>
            <w:tcW w:w="491" w:type="dxa"/>
            <w:tcBorders>
              <w:top w:val="nil"/>
              <w:left w:val="nil"/>
              <w:bottom w:val="single" w:sz="8" w:space="0" w:color="auto"/>
              <w:right w:val="single" w:sz="8" w:space="0" w:color="auto"/>
            </w:tcBorders>
            <w:shd w:val="clear" w:color="auto" w:fill="auto"/>
            <w:vAlign w:val="center"/>
            <w:hideMark/>
          </w:tcPr>
          <w:p w14:paraId="3A72B06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150</w:t>
            </w:r>
          </w:p>
        </w:tc>
        <w:tc>
          <w:tcPr>
            <w:tcW w:w="540" w:type="dxa"/>
            <w:tcBorders>
              <w:top w:val="nil"/>
              <w:left w:val="nil"/>
              <w:bottom w:val="nil"/>
              <w:right w:val="nil"/>
            </w:tcBorders>
            <w:shd w:val="clear" w:color="000000" w:fill="DDEBF7"/>
            <w:noWrap/>
            <w:vAlign w:val="center"/>
            <w:hideMark/>
          </w:tcPr>
          <w:p w14:paraId="5CE532E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1.02</w:t>
            </w:r>
          </w:p>
        </w:tc>
        <w:tc>
          <w:tcPr>
            <w:tcW w:w="540" w:type="dxa"/>
            <w:tcBorders>
              <w:top w:val="nil"/>
              <w:left w:val="nil"/>
              <w:bottom w:val="nil"/>
              <w:right w:val="nil"/>
            </w:tcBorders>
            <w:shd w:val="clear" w:color="auto" w:fill="auto"/>
            <w:noWrap/>
            <w:vAlign w:val="center"/>
            <w:hideMark/>
          </w:tcPr>
          <w:p w14:paraId="5FDFCF6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1.30</w:t>
            </w:r>
          </w:p>
        </w:tc>
        <w:tc>
          <w:tcPr>
            <w:tcW w:w="548" w:type="dxa"/>
            <w:tcBorders>
              <w:top w:val="nil"/>
              <w:left w:val="single" w:sz="8" w:space="0" w:color="auto"/>
              <w:bottom w:val="single" w:sz="8" w:space="0" w:color="auto"/>
              <w:right w:val="nil"/>
            </w:tcBorders>
            <w:shd w:val="clear" w:color="000000" w:fill="DDEBF7"/>
            <w:vAlign w:val="center"/>
            <w:hideMark/>
          </w:tcPr>
          <w:p w14:paraId="2825187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285</w:t>
            </w:r>
          </w:p>
        </w:tc>
        <w:tc>
          <w:tcPr>
            <w:tcW w:w="540" w:type="dxa"/>
            <w:tcBorders>
              <w:top w:val="nil"/>
              <w:left w:val="nil"/>
              <w:bottom w:val="single" w:sz="8" w:space="0" w:color="auto"/>
              <w:right w:val="single" w:sz="8" w:space="0" w:color="auto"/>
            </w:tcBorders>
            <w:shd w:val="clear" w:color="auto" w:fill="auto"/>
            <w:vAlign w:val="center"/>
            <w:hideMark/>
          </w:tcPr>
          <w:p w14:paraId="3229140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343</w:t>
            </w:r>
          </w:p>
        </w:tc>
        <w:tc>
          <w:tcPr>
            <w:tcW w:w="510" w:type="dxa"/>
            <w:tcBorders>
              <w:top w:val="nil"/>
              <w:left w:val="nil"/>
              <w:bottom w:val="single" w:sz="8" w:space="0" w:color="auto"/>
              <w:right w:val="nil"/>
            </w:tcBorders>
            <w:shd w:val="clear" w:color="000000" w:fill="DDEBF7"/>
            <w:vAlign w:val="center"/>
            <w:hideMark/>
          </w:tcPr>
          <w:p w14:paraId="6CF144B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634" w:type="dxa"/>
            <w:tcBorders>
              <w:top w:val="nil"/>
              <w:left w:val="nil"/>
              <w:bottom w:val="single" w:sz="8" w:space="0" w:color="auto"/>
              <w:right w:val="nil"/>
            </w:tcBorders>
            <w:shd w:val="clear" w:color="auto" w:fill="auto"/>
            <w:vAlign w:val="center"/>
            <w:hideMark/>
          </w:tcPr>
          <w:p w14:paraId="7EE66FA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w:t>
            </w:r>
          </w:p>
        </w:tc>
        <w:tc>
          <w:tcPr>
            <w:tcW w:w="1018" w:type="dxa"/>
            <w:tcBorders>
              <w:top w:val="nil"/>
              <w:left w:val="single" w:sz="8" w:space="0" w:color="auto"/>
              <w:bottom w:val="nil"/>
              <w:right w:val="nil"/>
            </w:tcBorders>
            <w:shd w:val="clear" w:color="000000" w:fill="DDEBF7"/>
            <w:noWrap/>
            <w:vAlign w:val="center"/>
            <w:hideMark/>
          </w:tcPr>
          <w:p w14:paraId="6956630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2930</w:t>
            </w:r>
            <w:r>
              <w:rPr>
                <w:rFonts w:cs="Arial"/>
                <w:sz w:val="16"/>
                <w:szCs w:val="16"/>
                <w:lang w:eastAsia="en-CA"/>
              </w:rPr>
              <w:t xml:space="preserve"> </w:t>
            </w:r>
            <w:r w:rsidRPr="00247322">
              <w:rPr>
                <w:rFonts w:cs="Arial"/>
                <w:sz w:val="16"/>
                <w:szCs w:val="16"/>
                <w:lang w:eastAsia="en-CA"/>
              </w:rPr>
              <w:t>(100)</w:t>
            </w:r>
          </w:p>
        </w:tc>
        <w:tc>
          <w:tcPr>
            <w:tcW w:w="1048" w:type="dxa"/>
            <w:tcBorders>
              <w:top w:val="nil"/>
              <w:left w:val="nil"/>
              <w:bottom w:val="nil"/>
              <w:right w:val="single" w:sz="8" w:space="0" w:color="auto"/>
            </w:tcBorders>
            <w:shd w:val="clear" w:color="auto" w:fill="auto"/>
            <w:noWrap/>
            <w:vAlign w:val="center"/>
            <w:hideMark/>
          </w:tcPr>
          <w:p w14:paraId="322141F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3709</w:t>
            </w:r>
            <w:r w:rsidR="0084577B">
              <w:rPr>
                <w:rFonts w:cs="Arial"/>
                <w:sz w:val="16"/>
                <w:szCs w:val="16"/>
                <w:lang w:eastAsia="en-CA"/>
              </w:rPr>
              <w:t xml:space="preserve"> </w:t>
            </w:r>
            <w:r w:rsidRPr="00247322">
              <w:rPr>
                <w:rFonts w:cs="Arial"/>
                <w:sz w:val="16"/>
                <w:szCs w:val="16"/>
                <w:lang w:eastAsia="en-CA"/>
              </w:rPr>
              <w:t>(286)</w:t>
            </w:r>
          </w:p>
        </w:tc>
        <w:tc>
          <w:tcPr>
            <w:tcW w:w="583" w:type="dxa"/>
            <w:tcBorders>
              <w:top w:val="nil"/>
              <w:left w:val="nil"/>
              <w:bottom w:val="single" w:sz="8" w:space="0" w:color="auto"/>
              <w:right w:val="nil"/>
            </w:tcBorders>
            <w:shd w:val="clear" w:color="000000" w:fill="DDEBF7"/>
            <w:noWrap/>
            <w:vAlign w:val="center"/>
            <w:hideMark/>
          </w:tcPr>
          <w:p w14:paraId="40ED167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411</w:t>
            </w:r>
          </w:p>
        </w:tc>
        <w:tc>
          <w:tcPr>
            <w:tcW w:w="632" w:type="dxa"/>
            <w:tcBorders>
              <w:top w:val="nil"/>
              <w:left w:val="nil"/>
              <w:bottom w:val="single" w:sz="8" w:space="0" w:color="auto"/>
              <w:right w:val="nil"/>
            </w:tcBorders>
            <w:shd w:val="clear" w:color="auto" w:fill="auto"/>
            <w:noWrap/>
            <w:vAlign w:val="center"/>
            <w:hideMark/>
          </w:tcPr>
          <w:p w14:paraId="6284D79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369</w:t>
            </w:r>
          </w:p>
        </w:tc>
      </w:tr>
      <w:tr w:rsidR="00464679" w:rsidRPr="00247322" w14:paraId="4A23E319" w14:textId="77777777" w:rsidTr="002F51AE">
        <w:trPr>
          <w:cantSplit/>
        </w:trPr>
        <w:tc>
          <w:tcPr>
            <w:tcW w:w="900" w:type="dxa"/>
            <w:vMerge w:val="restart"/>
            <w:tcBorders>
              <w:top w:val="nil"/>
              <w:left w:val="nil"/>
              <w:right w:val="single" w:sz="8" w:space="0" w:color="auto"/>
            </w:tcBorders>
            <w:shd w:val="clear" w:color="auto" w:fill="auto"/>
            <w:vAlign w:val="center"/>
            <w:hideMark/>
          </w:tcPr>
          <w:p w14:paraId="083BA66A" w14:textId="77777777" w:rsidR="00464679" w:rsidRPr="00247322" w:rsidRDefault="00464679" w:rsidP="0084577B">
            <w:pPr>
              <w:spacing w:before="0" w:after="0"/>
              <w:rPr>
                <w:rFonts w:cs="Arial"/>
                <w:sz w:val="16"/>
                <w:szCs w:val="16"/>
                <w:lang w:eastAsia="en-CA"/>
              </w:rPr>
            </w:pPr>
            <w:r w:rsidRPr="00247322">
              <w:rPr>
                <w:rFonts w:cs="Arial"/>
                <w:sz w:val="16"/>
                <w:szCs w:val="16"/>
                <w:lang w:eastAsia="en-CA"/>
              </w:rPr>
              <w:t>Sept. 20</w:t>
            </w:r>
          </w:p>
        </w:tc>
        <w:tc>
          <w:tcPr>
            <w:tcW w:w="560" w:type="dxa"/>
            <w:tcBorders>
              <w:top w:val="nil"/>
              <w:left w:val="nil"/>
              <w:bottom w:val="nil"/>
              <w:right w:val="single" w:sz="8" w:space="0" w:color="auto"/>
            </w:tcBorders>
            <w:shd w:val="clear" w:color="auto" w:fill="auto"/>
            <w:vAlign w:val="center"/>
            <w:hideMark/>
          </w:tcPr>
          <w:p w14:paraId="736BD4C5"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1</w:t>
            </w:r>
          </w:p>
        </w:tc>
        <w:tc>
          <w:tcPr>
            <w:tcW w:w="720" w:type="dxa"/>
            <w:tcBorders>
              <w:top w:val="nil"/>
              <w:left w:val="nil"/>
              <w:bottom w:val="nil"/>
              <w:right w:val="single" w:sz="8" w:space="0" w:color="auto"/>
            </w:tcBorders>
            <w:shd w:val="clear" w:color="auto" w:fill="auto"/>
            <w:vAlign w:val="center"/>
            <w:hideMark/>
          </w:tcPr>
          <w:p w14:paraId="0ACE867A"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319F</w:t>
            </w:r>
          </w:p>
        </w:tc>
        <w:tc>
          <w:tcPr>
            <w:tcW w:w="477" w:type="dxa"/>
            <w:tcBorders>
              <w:top w:val="nil"/>
              <w:left w:val="nil"/>
              <w:bottom w:val="nil"/>
              <w:right w:val="nil"/>
            </w:tcBorders>
            <w:shd w:val="clear" w:color="000000" w:fill="DDEBF7"/>
            <w:vAlign w:val="center"/>
            <w:hideMark/>
          </w:tcPr>
          <w:p w14:paraId="3009A201"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7C98D63A"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0E5F756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w:t>
            </w:r>
          </w:p>
        </w:tc>
        <w:tc>
          <w:tcPr>
            <w:tcW w:w="450" w:type="dxa"/>
            <w:tcBorders>
              <w:top w:val="nil"/>
              <w:left w:val="nil"/>
              <w:bottom w:val="nil"/>
              <w:right w:val="single" w:sz="8" w:space="0" w:color="auto"/>
            </w:tcBorders>
            <w:shd w:val="clear" w:color="auto" w:fill="auto"/>
            <w:vAlign w:val="center"/>
            <w:hideMark/>
          </w:tcPr>
          <w:p w14:paraId="7F28579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w:t>
            </w:r>
          </w:p>
        </w:tc>
        <w:tc>
          <w:tcPr>
            <w:tcW w:w="447" w:type="dxa"/>
            <w:tcBorders>
              <w:top w:val="nil"/>
              <w:left w:val="nil"/>
              <w:bottom w:val="nil"/>
              <w:right w:val="nil"/>
            </w:tcBorders>
            <w:shd w:val="clear" w:color="000000" w:fill="DDEBF7"/>
            <w:vAlign w:val="center"/>
            <w:hideMark/>
          </w:tcPr>
          <w:p w14:paraId="49B463B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46</w:t>
            </w:r>
          </w:p>
        </w:tc>
        <w:tc>
          <w:tcPr>
            <w:tcW w:w="448" w:type="dxa"/>
            <w:tcBorders>
              <w:top w:val="nil"/>
              <w:left w:val="nil"/>
              <w:bottom w:val="nil"/>
              <w:right w:val="single" w:sz="8" w:space="0" w:color="auto"/>
            </w:tcBorders>
            <w:shd w:val="clear" w:color="auto" w:fill="auto"/>
            <w:vAlign w:val="center"/>
            <w:hideMark/>
          </w:tcPr>
          <w:p w14:paraId="2863327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44</w:t>
            </w:r>
          </w:p>
        </w:tc>
        <w:tc>
          <w:tcPr>
            <w:tcW w:w="635" w:type="dxa"/>
            <w:tcBorders>
              <w:top w:val="nil"/>
              <w:left w:val="nil"/>
              <w:bottom w:val="nil"/>
              <w:right w:val="nil"/>
            </w:tcBorders>
            <w:shd w:val="clear" w:color="000000" w:fill="DDEBF7"/>
            <w:vAlign w:val="center"/>
            <w:hideMark/>
          </w:tcPr>
          <w:p w14:paraId="00949D5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2.12</w:t>
            </w:r>
          </w:p>
        </w:tc>
        <w:tc>
          <w:tcPr>
            <w:tcW w:w="630" w:type="dxa"/>
            <w:tcBorders>
              <w:top w:val="nil"/>
              <w:left w:val="nil"/>
              <w:bottom w:val="nil"/>
              <w:right w:val="single" w:sz="8" w:space="0" w:color="auto"/>
            </w:tcBorders>
            <w:shd w:val="clear" w:color="auto" w:fill="auto"/>
            <w:vAlign w:val="center"/>
            <w:hideMark/>
          </w:tcPr>
          <w:p w14:paraId="6063A68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2.19</w:t>
            </w:r>
          </w:p>
        </w:tc>
        <w:tc>
          <w:tcPr>
            <w:tcW w:w="491" w:type="dxa"/>
            <w:tcBorders>
              <w:top w:val="nil"/>
              <w:left w:val="nil"/>
              <w:bottom w:val="nil"/>
              <w:right w:val="nil"/>
            </w:tcBorders>
            <w:shd w:val="clear" w:color="000000" w:fill="DDEBF7"/>
            <w:vAlign w:val="center"/>
            <w:hideMark/>
          </w:tcPr>
          <w:p w14:paraId="69F795A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150</w:t>
            </w:r>
          </w:p>
        </w:tc>
        <w:tc>
          <w:tcPr>
            <w:tcW w:w="491" w:type="dxa"/>
            <w:tcBorders>
              <w:top w:val="nil"/>
              <w:left w:val="nil"/>
              <w:bottom w:val="nil"/>
              <w:right w:val="single" w:sz="8" w:space="0" w:color="auto"/>
            </w:tcBorders>
            <w:shd w:val="clear" w:color="auto" w:fill="auto"/>
            <w:vAlign w:val="center"/>
            <w:hideMark/>
          </w:tcPr>
          <w:p w14:paraId="5A35177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150</w:t>
            </w:r>
          </w:p>
        </w:tc>
        <w:tc>
          <w:tcPr>
            <w:tcW w:w="540" w:type="dxa"/>
            <w:tcBorders>
              <w:top w:val="single" w:sz="8" w:space="0" w:color="auto"/>
              <w:left w:val="nil"/>
              <w:bottom w:val="nil"/>
              <w:right w:val="nil"/>
            </w:tcBorders>
            <w:shd w:val="clear" w:color="000000" w:fill="DDEBF7"/>
            <w:noWrap/>
            <w:vAlign w:val="center"/>
            <w:hideMark/>
          </w:tcPr>
          <w:p w14:paraId="41D1E40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0.99</w:t>
            </w:r>
          </w:p>
        </w:tc>
        <w:tc>
          <w:tcPr>
            <w:tcW w:w="540" w:type="dxa"/>
            <w:tcBorders>
              <w:top w:val="single" w:sz="8" w:space="0" w:color="auto"/>
              <w:left w:val="nil"/>
              <w:bottom w:val="nil"/>
              <w:right w:val="nil"/>
            </w:tcBorders>
            <w:shd w:val="clear" w:color="auto" w:fill="auto"/>
            <w:noWrap/>
            <w:vAlign w:val="center"/>
            <w:hideMark/>
          </w:tcPr>
          <w:p w14:paraId="2C24E7E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1.20</w:t>
            </w:r>
          </w:p>
        </w:tc>
        <w:tc>
          <w:tcPr>
            <w:tcW w:w="548" w:type="dxa"/>
            <w:tcBorders>
              <w:top w:val="nil"/>
              <w:left w:val="single" w:sz="8" w:space="0" w:color="auto"/>
              <w:bottom w:val="nil"/>
              <w:right w:val="nil"/>
            </w:tcBorders>
            <w:shd w:val="clear" w:color="000000" w:fill="DDEBF7"/>
            <w:vAlign w:val="center"/>
            <w:hideMark/>
          </w:tcPr>
          <w:p w14:paraId="1EE19E8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292</w:t>
            </w:r>
          </w:p>
        </w:tc>
        <w:tc>
          <w:tcPr>
            <w:tcW w:w="540" w:type="dxa"/>
            <w:tcBorders>
              <w:top w:val="nil"/>
              <w:left w:val="nil"/>
              <w:bottom w:val="nil"/>
              <w:right w:val="single" w:sz="8" w:space="0" w:color="auto"/>
            </w:tcBorders>
            <w:shd w:val="clear" w:color="auto" w:fill="auto"/>
            <w:vAlign w:val="center"/>
            <w:hideMark/>
          </w:tcPr>
          <w:p w14:paraId="508C56F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315</w:t>
            </w:r>
          </w:p>
        </w:tc>
        <w:tc>
          <w:tcPr>
            <w:tcW w:w="510" w:type="dxa"/>
            <w:tcBorders>
              <w:top w:val="nil"/>
              <w:left w:val="nil"/>
              <w:bottom w:val="nil"/>
              <w:right w:val="nil"/>
            </w:tcBorders>
            <w:shd w:val="clear" w:color="000000" w:fill="DDEBF7"/>
            <w:vAlign w:val="center"/>
            <w:hideMark/>
          </w:tcPr>
          <w:p w14:paraId="32F065F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w:t>
            </w:r>
          </w:p>
        </w:tc>
        <w:tc>
          <w:tcPr>
            <w:tcW w:w="634" w:type="dxa"/>
            <w:tcBorders>
              <w:top w:val="nil"/>
              <w:left w:val="nil"/>
              <w:bottom w:val="nil"/>
              <w:right w:val="nil"/>
            </w:tcBorders>
            <w:shd w:val="clear" w:color="auto" w:fill="auto"/>
            <w:vAlign w:val="center"/>
            <w:hideMark/>
          </w:tcPr>
          <w:p w14:paraId="4B83BB3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78</w:t>
            </w:r>
          </w:p>
        </w:tc>
        <w:tc>
          <w:tcPr>
            <w:tcW w:w="1018" w:type="dxa"/>
            <w:tcBorders>
              <w:top w:val="single" w:sz="8" w:space="0" w:color="auto"/>
              <w:left w:val="single" w:sz="8" w:space="0" w:color="auto"/>
              <w:bottom w:val="nil"/>
              <w:right w:val="nil"/>
            </w:tcBorders>
            <w:shd w:val="clear" w:color="000000" w:fill="DDEBF7"/>
            <w:noWrap/>
            <w:vAlign w:val="center"/>
            <w:hideMark/>
          </w:tcPr>
          <w:p w14:paraId="17B1558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2841</w:t>
            </w:r>
            <w:r>
              <w:rPr>
                <w:rFonts w:cs="Arial"/>
                <w:sz w:val="16"/>
                <w:szCs w:val="16"/>
                <w:lang w:eastAsia="en-CA"/>
              </w:rPr>
              <w:t xml:space="preserve"> </w:t>
            </w:r>
            <w:r w:rsidRPr="00247322">
              <w:rPr>
                <w:rFonts w:cs="Arial"/>
                <w:sz w:val="16"/>
                <w:szCs w:val="16"/>
                <w:lang w:eastAsia="en-CA"/>
              </w:rPr>
              <w:t>(25)</w:t>
            </w:r>
          </w:p>
        </w:tc>
        <w:tc>
          <w:tcPr>
            <w:tcW w:w="1048" w:type="dxa"/>
            <w:tcBorders>
              <w:top w:val="single" w:sz="8" w:space="0" w:color="auto"/>
              <w:left w:val="nil"/>
              <w:bottom w:val="nil"/>
              <w:right w:val="single" w:sz="8" w:space="0" w:color="auto"/>
            </w:tcBorders>
            <w:shd w:val="clear" w:color="auto" w:fill="auto"/>
            <w:noWrap/>
            <w:vAlign w:val="center"/>
            <w:hideMark/>
          </w:tcPr>
          <w:p w14:paraId="092B69F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2793</w:t>
            </w:r>
            <w:r w:rsidR="0084577B">
              <w:rPr>
                <w:rFonts w:cs="Arial"/>
                <w:sz w:val="16"/>
                <w:szCs w:val="16"/>
                <w:lang w:eastAsia="en-CA"/>
              </w:rPr>
              <w:t xml:space="preserve"> </w:t>
            </w:r>
            <w:r w:rsidRPr="00247322">
              <w:rPr>
                <w:rFonts w:cs="Arial"/>
                <w:sz w:val="16"/>
                <w:szCs w:val="16"/>
                <w:lang w:eastAsia="en-CA"/>
              </w:rPr>
              <w:t>(28)</w:t>
            </w:r>
          </w:p>
        </w:tc>
        <w:tc>
          <w:tcPr>
            <w:tcW w:w="583" w:type="dxa"/>
            <w:tcBorders>
              <w:top w:val="nil"/>
              <w:left w:val="nil"/>
              <w:bottom w:val="nil"/>
              <w:right w:val="nil"/>
            </w:tcBorders>
            <w:shd w:val="clear" w:color="000000" w:fill="DDEBF7"/>
            <w:noWrap/>
            <w:vAlign w:val="center"/>
            <w:hideMark/>
          </w:tcPr>
          <w:p w14:paraId="618C487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319</w:t>
            </w:r>
          </w:p>
        </w:tc>
        <w:tc>
          <w:tcPr>
            <w:tcW w:w="632" w:type="dxa"/>
            <w:tcBorders>
              <w:top w:val="nil"/>
              <w:left w:val="nil"/>
              <w:bottom w:val="nil"/>
              <w:right w:val="nil"/>
            </w:tcBorders>
            <w:shd w:val="clear" w:color="auto" w:fill="auto"/>
            <w:noWrap/>
            <w:vAlign w:val="center"/>
            <w:hideMark/>
          </w:tcPr>
          <w:p w14:paraId="5DC42DF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1132</w:t>
            </w:r>
          </w:p>
        </w:tc>
      </w:tr>
      <w:tr w:rsidR="00464679" w:rsidRPr="00247322" w14:paraId="4A407A80" w14:textId="77777777" w:rsidTr="002F51AE">
        <w:trPr>
          <w:cantSplit/>
        </w:trPr>
        <w:tc>
          <w:tcPr>
            <w:tcW w:w="900" w:type="dxa"/>
            <w:vMerge/>
            <w:tcBorders>
              <w:left w:val="nil"/>
              <w:right w:val="single" w:sz="8" w:space="0" w:color="auto"/>
            </w:tcBorders>
            <w:shd w:val="clear" w:color="auto" w:fill="auto"/>
            <w:vAlign w:val="center"/>
            <w:hideMark/>
          </w:tcPr>
          <w:p w14:paraId="5DCC20C7"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7B12654E"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w:t>
            </w:r>
          </w:p>
        </w:tc>
        <w:tc>
          <w:tcPr>
            <w:tcW w:w="720" w:type="dxa"/>
            <w:tcBorders>
              <w:top w:val="nil"/>
              <w:left w:val="nil"/>
              <w:bottom w:val="nil"/>
              <w:right w:val="single" w:sz="8" w:space="0" w:color="auto"/>
            </w:tcBorders>
            <w:shd w:val="clear" w:color="auto" w:fill="auto"/>
            <w:vAlign w:val="center"/>
            <w:hideMark/>
          </w:tcPr>
          <w:p w14:paraId="0BC55A93"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304F</w:t>
            </w:r>
          </w:p>
        </w:tc>
        <w:tc>
          <w:tcPr>
            <w:tcW w:w="477" w:type="dxa"/>
            <w:tcBorders>
              <w:top w:val="nil"/>
              <w:left w:val="nil"/>
              <w:bottom w:val="nil"/>
              <w:right w:val="nil"/>
            </w:tcBorders>
            <w:shd w:val="clear" w:color="000000" w:fill="DDEBF7"/>
            <w:vAlign w:val="center"/>
            <w:hideMark/>
          </w:tcPr>
          <w:p w14:paraId="2D3068FC"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35384C23"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4BCDA43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w:t>
            </w:r>
          </w:p>
        </w:tc>
        <w:tc>
          <w:tcPr>
            <w:tcW w:w="450" w:type="dxa"/>
            <w:tcBorders>
              <w:top w:val="nil"/>
              <w:left w:val="nil"/>
              <w:bottom w:val="nil"/>
              <w:right w:val="single" w:sz="8" w:space="0" w:color="auto"/>
            </w:tcBorders>
            <w:shd w:val="clear" w:color="auto" w:fill="auto"/>
            <w:vAlign w:val="center"/>
            <w:hideMark/>
          </w:tcPr>
          <w:p w14:paraId="2B21D97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w:t>
            </w:r>
          </w:p>
        </w:tc>
        <w:tc>
          <w:tcPr>
            <w:tcW w:w="447" w:type="dxa"/>
            <w:tcBorders>
              <w:top w:val="nil"/>
              <w:left w:val="nil"/>
              <w:bottom w:val="nil"/>
              <w:right w:val="nil"/>
            </w:tcBorders>
            <w:shd w:val="clear" w:color="000000" w:fill="DDEBF7"/>
            <w:vAlign w:val="center"/>
            <w:hideMark/>
          </w:tcPr>
          <w:p w14:paraId="4C9FFA3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37</w:t>
            </w:r>
          </w:p>
        </w:tc>
        <w:tc>
          <w:tcPr>
            <w:tcW w:w="448" w:type="dxa"/>
            <w:tcBorders>
              <w:top w:val="nil"/>
              <w:left w:val="nil"/>
              <w:bottom w:val="nil"/>
              <w:right w:val="single" w:sz="8" w:space="0" w:color="auto"/>
            </w:tcBorders>
            <w:shd w:val="clear" w:color="auto" w:fill="auto"/>
            <w:vAlign w:val="center"/>
            <w:hideMark/>
          </w:tcPr>
          <w:p w14:paraId="304E662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36</w:t>
            </w:r>
          </w:p>
        </w:tc>
        <w:tc>
          <w:tcPr>
            <w:tcW w:w="635" w:type="dxa"/>
            <w:tcBorders>
              <w:top w:val="nil"/>
              <w:left w:val="nil"/>
              <w:bottom w:val="nil"/>
              <w:right w:val="nil"/>
            </w:tcBorders>
            <w:shd w:val="clear" w:color="000000" w:fill="DDEBF7"/>
            <w:vAlign w:val="center"/>
            <w:hideMark/>
          </w:tcPr>
          <w:p w14:paraId="4AB2723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2.19</w:t>
            </w:r>
          </w:p>
        </w:tc>
        <w:tc>
          <w:tcPr>
            <w:tcW w:w="630" w:type="dxa"/>
            <w:tcBorders>
              <w:top w:val="nil"/>
              <w:left w:val="nil"/>
              <w:bottom w:val="nil"/>
              <w:right w:val="single" w:sz="8" w:space="0" w:color="auto"/>
            </w:tcBorders>
            <w:shd w:val="clear" w:color="auto" w:fill="auto"/>
            <w:vAlign w:val="center"/>
            <w:hideMark/>
          </w:tcPr>
          <w:p w14:paraId="3AD36AD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491" w:type="dxa"/>
            <w:tcBorders>
              <w:top w:val="nil"/>
              <w:left w:val="nil"/>
              <w:bottom w:val="nil"/>
              <w:right w:val="nil"/>
            </w:tcBorders>
            <w:shd w:val="clear" w:color="000000" w:fill="DDEBF7"/>
            <w:vAlign w:val="center"/>
            <w:hideMark/>
          </w:tcPr>
          <w:p w14:paraId="5BB7687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262E8DD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630371C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1.07</w:t>
            </w:r>
          </w:p>
        </w:tc>
        <w:tc>
          <w:tcPr>
            <w:tcW w:w="540" w:type="dxa"/>
            <w:tcBorders>
              <w:top w:val="nil"/>
              <w:left w:val="nil"/>
              <w:bottom w:val="nil"/>
              <w:right w:val="nil"/>
            </w:tcBorders>
            <w:shd w:val="clear" w:color="auto" w:fill="auto"/>
            <w:noWrap/>
            <w:vAlign w:val="center"/>
            <w:hideMark/>
          </w:tcPr>
          <w:p w14:paraId="1631AE6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1.23</w:t>
            </w:r>
          </w:p>
        </w:tc>
        <w:tc>
          <w:tcPr>
            <w:tcW w:w="548" w:type="dxa"/>
            <w:tcBorders>
              <w:top w:val="nil"/>
              <w:left w:val="single" w:sz="8" w:space="0" w:color="auto"/>
              <w:bottom w:val="nil"/>
              <w:right w:val="nil"/>
            </w:tcBorders>
            <w:shd w:val="clear" w:color="000000" w:fill="DDEBF7"/>
            <w:vAlign w:val="center"/>
            <w:hideMark/>
          </w:tcPr>
          <w:p w14:paraId="0AFB57B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313</w:t>
            </w:r>
          </w:p>
        </w:tc>
        <w:tc>
          <w:tcPr>
            <w:tcW w:w="540" w:type="dxa"/>
            <w:tcBorders>
              <w:top w:val="nil"/>
              <w:left w:val="nil"/>
              <w:bottom w:val="nil"/>
              <w:right w:val="single" w:sz="8" w:space="0" w:color="auto"/>
            </w:tcBorders>
            <w:shd w:val="clear" w:color="auto" w:fill="auto"/>
            <w:vAlign w:val="center"/>
            <w:hideMark/>
          </w:tcPr>
          <w:p w14:paraId="6761D6B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308</w:t>
            </w:r>
          </w:p>
        </w:tc>
        <w:tc>
          <w:tcPr>
            <w:tcW w:w="510" w:type="dxa"/>
            <w:tcBorders>
              <w:top w:val="nil"/>
              <w:left w:val="nil"/>
              <w:bottom w:val="nil"/>
              <w:right w:val="nil"/>
            </w:tcBorders>
            <w:shd w:val="clear" w:color="000000" w:fill="DDEBF7"/>
            <w:vAlign w:val="center"/>
            <w:hideMark/>
          </w:tcPr>
          <w:p w14:paraId="2F76D0E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78</w:t>
            </w:r>
          </w:p>
        </w:tc>
        <w:tc>
          <w:tcPr>
            <w:tcW w:w="634" w:type="dxa"/>
            <w:tcBorders>
              <w:top w:val="nil"/>
              <w:left w:val="nil"/>
              <w:bottom w:val="nil"/>
              <w:right w:val="nil"/>
            </w:tcBorders>
            <w:shd w:val="clear" w:color="auto" w:fill="auto"/>
            <w:vAlign w:val="center"/>
            <w:hideMark/>
          </w:tcPr>
          <w:p w14:paraId="7C39A82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w:t>
            </w:r>
          </w:p>
        </w:tc>
        <w:tc>
          <w:tcPr>
            <w:tcW w:w="1018" w:type="dxa"/>
            <w:tcBorders>
              <w:top w:val="nil"/>
              <w:left w:val="single" w:sz="8" w:space="0" w:color="auto"/>
              <w:bottom w:val="nil"/>
              <w:right w:val="nil"/>
            </w:tcBorders>
            <w:shd w:val="clear" w:color="000000" w:fill="DDEBF7"/>
            <w:noWrap/>
            <w:vAlign w:val="center"/>
            <w:hideMark/>
          </w:tcPr>
          <w:p w14:paraId="4AF5BA4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2889</w:t>
            </w:r>
            <w:r>
              <w:rPr>
                <w:rFonts w:cs="Arial"/>
                <w:sz w:val="16"/>
                <w:szCs w:val="16"/>
                <w:lang w:eastAsia="en-CA"/>
              </w:rPr>
              <w:t xml:space="preserve"> </w:t>
            </w:r>
            <w:r w:rsidRPr="00247322">
              <w:rPr>
                <w:rFonts w:cs="Arial"/>
                <w:sz w:val="16"/>
                <w:szCs w:val="16"/>
                <w:lang w:eastAsia="en-CA"/>
              </w:rPr>
              <w:t>(16)</w:t>
            </w:r>
          </w:p>
        </w:tc>
        <w:tc>
          <w:tcPr>
            <w:tcW w:w="1048" w:type="dxa"/>
            <w:tcBorders>
              <w:top w:val="nil"/>
              <w:left w:val="nil"/>
              <w:bottom w:val="nil"/>
              <w:right w:val="single" w:sz="8" w:space="0" w:color="auto"/>
            </w:tcBorders>
            <w:shd w:val="clear" w:color="auto" w:fill="auto"/>
            <w:noWrap/>
            <w:vAlign w:val="center"/>
            <w:hideMark/>
          </w:tcPr>
          <w:p w14:paraId="4FF7762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2906</w:t>
            </w:r>
            <w:r w:rsidR="0084577B">
              <w:rPr>
                <w:rFonts w:cs="Arial"/>
                <w:sz w:val="16"/>
                <w:szCs w:val="16"/>
                <w:lang w:eastAsia="en-CA"/>
              </w:rPr>
              <w:t xml:space="preserve"> </w:t>
            </w:r>
            <w:r w:rsidRPr="00247322">
              <w:rPr>
                <w:rFonts w:cs="Arial"/>
                <w:sz w:val="16"/>
                <w:szCs w:val="16"/>
                <w:lang w:eastAsia="en-CA"/>
              </w:rPr>
              <w:t>(16)</w:t>
            </w:r>
          </w:p>
        </w:tc>
        <w:tc>
          <w:tcPr>
            <w:tcW w:w="583" w:type="dxa"/>
            <w:tcBorders>
              <w:top w:val="nil"/>
              <w:left w:val="nil"/>
              <w:bottom w:val="nil"/>
              <w:right w:val="nil"/>
            </w:tcBorders>
            <w:shd w:val="clear" w:color="000000" w:fill="DDEBF7"/>
            <w:noWrap/>
            <w:vAlign w:val="center"/>
            <w:hideMark/>
          </w:tcPr>
          <w:p w14:paraId="637D946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1014</w:t>
            </w:r>
          </w:p>
        </w:tc>
        <w:tc>
          <w:tcPr>
            <w:tcW w:w="632" w:type="dxa"/>
            <w:tcBorders>
              <w:top w:val="nil"/>
              <w:left w:val="nil"/>
              <w:bottom w:val="nil"/>
              <w:right w:val="nil"/>
            </w:tcBorders>
            <w:shd w:val="clear" w:color="auto" w:fill="auto"/>
            <w:noWrap/>
            <w:vAlign w:val="center"/>
            <w:hideMark/>
          </w:tcPr>
          <w:p w14:paraId="63B24CF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447</w:t>
            </w:r>
          </w:p>
        </w:tc>
      </w:tr>
      <w:tr w:rsidR="00464679" w:rsidRPr="00247322" w14:paraId="786CCEE9" w14:textId="77777777" w:rsidTr="002F51AE">
        <w:trPr>
          <w:cantSplit/>
        </w:trPr>
        <w:tc>
          <w:tcPr>
            <w:tcW w:w="900" w:type="dxa"/>
            <w:vMerge/>
            <w:tcBorders>
              <w:left w:val="nil"/>
              <w:right w:val="single" w:sz="8" w:space="0" w:color="auto"/>
            </w:tcBorders>
            <w:shd w:val="clear" w:color="auto" w:fill="auto"/>
            <w:vAlign w:val="center"/>
            <w:hideMark/>
          </w:tcPr>
          <w:p w14:paraId="26A84C41"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21822598"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w:t>
            </w:r>
          </w:p>
        </w:tc>
        <w:tc>
          <w:tcPr>
            <w:tcW w:w="720" w:type="dxa"/>
            <w:tcBorders>
              <w:top w:val="nil"/>
              <w:left w:val="nil"/>
              <w:bottom w:val="nil"/>
              <w:right w:val="single" w:sz="8" w:space="0" w:color="auto"/>
            </w:tcBorders>
            <w:shd w:val="clear" w:color="auto" w:fill="auto"/>
            <w:vAlign w:val="center"/>
            <w:hideMark/>
          </w:tcPr>
          <w:p w14:paraId="18E8F2BE"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318F</w:t>
            </w:r>
          </w:p>
        </w:tc>
        <w:tc>
          <w:tcPr>
            <w:tcW w:w="477" w:type="dxa"/>
            <w:tcBorders>
              <w:top w:val="nil"/>
              <w:left w:val="nil"/>
              <w:bottom w:val="nil"/>
              <w:right w:val="nil"/>
            </w:tcBorders>
            <w:shd w:val="clear" w:color="000000" w:fill="DDEBF7"/>
            <w:vAlign w:val="center"/>
            <w:hideMark/>
          </w:tcPr>
          <w:p w14:paraId="3BB5112E"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2C60E75B"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1C98592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w:t>
            </w:r>
          </w:p>
        </w:tc>
        <w:tc>
          <w:tcPr>
            <w:tcW w:w="450" w:type="dxa"/>
            <w:tcBorders>
              <w:top w:val="nil"/>
              <w:left w:val="nil"/>
              <w:bottom w:val="nil"/>
              <w:right w:val="single" w:sz="8" w:space="0" w:color="auto"/>
            </w:tcBorders>
            <w:shd w:val="clear" w:color="auto" w:fill="auto"/>
            <w:vAlign w:val="center"/>
            <w:hideMark/>
          </w:tcPr>
          <w:p w14:paraId="1BA06DB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47" w:type="dxa"/>
            <w:tcBorders>
              <w:top w:val="nil"/>
              <w:left w:val="nil"/>
              <w:bottom w:val="nil"/>
              <w:right w:val="nil"/>
            </w:tcBorders>
            <w:shd w:val="clear" w:color="000000" w:fill="DDEBF7"/>
            <w:vAlign w:val="center"/>
            <w:hideMark/>
          </w:tcPr>
          <w:p w14:paraId="749D71F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56</w:t>
            </w:r>
          </w:p>
        </w:tc>
        <w:tc>
          <w:tcPr>
            <w:tcW w:w="448" w:type="dxa"/>
            <w:tcBorders>
              <w:top w:val="nil"/>
              <w:left w:val="nil"/>
              <w:bottom w:val="nil"/>
              <w:right w:val="single" w:sz="8" w:space="0" w:color="auto"/>
            </w:tcBorders>
            <w:shd w:val="clear" w:color="auto" w:fill="auto"/>
            <w:vAlign w:val="center"/>
            <w:hideMark/>
          </w:tcPr>
          <w:p w14:paraId="572B3B2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56</w:t>
            </w:r>
          </w:p>
        </w:tc>
        <w:tc>
          <w:tcPr>
            <w:tcW w:w="635" w:type="dxa"/>
            <w:tcBorders>
              <w:top w:val="nil"/>
              <w:left w:val="nil"/>
              <w:bottom w:val="nil"/>
              <w:right w:val="nil"/>
            </w:tcBorders>
            <w:shd w:val="clear" w:color="000000" w:fill="DDEBF7"/>
            <w:vAlign w:val="center"/>
            <w:hideMark/>
          </w:tcPr>
          <w:p w14:paraId="3088EFD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630" w:type="dxa"/>
            <w:tcBorders>
              <w:top w:val="nil"/>
              <w:left w:val="nil"/>
              <w:bottom w:val="nil"/>
              <w:right w:val="single" w:sz="8" w:space="0" w:color="auto"/>
            </w:tcBorders>
            <w:shd w:val="clear" w:color="auto" w:fill="auto"/>
            <w:vAlign w:val="center"/>
            <w:hideMark/>
          </w:tcPr>
          <w:p w14:paraId="1066703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2.26</w:t>
            </w:r>
          </w:p>
        </w:tc>
        <w:tc>
          <w:tcPr>
            <w:tcW w:w="491" w:type="dxa"/>
            <w:tcBorders>
              <w:top w:val="nil"/>
              <w:left w:val="nil"/>
              <w:bottom w:val="nil"/>
              <w:right w:val="nil"/>
            </w:tcBorders>
            <w:shd w:val="clear" w:color="000000" w:fill="DDEBF7"/>
            <w:vAlign w:val="center"/>
            <w:hideMark/>
          </w:tcPr>
          <w:p w14:paraId="44EC992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43BCEBA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540" w:type="dxa"/>
            <w:tcBorders>
              <w:top w:val="nil"/>
              <w:left w:val="nil"/>
              <w:bottom w:val="nil"/>
              <w:right w:val="nil"/>
            </w:tcBorders>
            <w:shd w:val="clear" w:color="000000" w:fill="DDEBF7"/>
            <w:noWrap/>
            <w:vAlign w:val="center"/>
            <w:hideMark/>
          </w:tcPr>
          <w:p w14:paraId="41A82D4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0.86</w:t>
            </w:r>
          </w:p>
        </w:tc>
        <w:tc>
          <w:tcPr>
            <w:tcW w:w="540" w:type="dxa"/>
            <w:tcBorders>
              <w:top w:val="nil"/>
              <w:left w:val="nil"/>
              <w:bottom w:val="nil"/>
              <w:right w:val="nil"/>
            </w:tcBorders>
            <w:shd w:val="clear" w:color="auto" w:fill="auto"/>
            <w:noWrap/>
            <w:vAlign w:val="center"/>
            <w:hideMark/>
          </w:tcPr>
          <w:p w14:paraId="6BDD893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0.97</w:t>
            </w:r>
          </w:p>
        </w:tc>
        <w:tc>
          <w:tcPr>
            <w:tcW w:w="548" w:type="dxa"/>
            <w:tcBorders>
              <w:top w:val="nil"/>
              <w:left w:val="single" w:sz="8" w:space="0" w:color="auto"/>
              <w:bottom w:val="nil"/>
              <w:right w:val="nil"/>
            </w:tcBorders>
            <w:shd w:val="clear" w:color="000000" w:fill="DDEBF7"/>
            <w:vAlign w:val="center"/>
            <w:hideMark/>
          </w:tcPr>
          <w:p w14:paraId="2CE67C1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320</w:t>
            </w:r>
          </w:p>
        </w:tc>
        <w:tc>
          <w:tcPr>
            <w:tcW w:w="540" w:type="dxa"/>
            <w:tcBorders>
              <w:top w:val="nil"/>
              <w:left w:val="nil"/>
              <w:bottom w:val="nil"/>
              <w:right w:val="single" w:sz="8" w:space="0" w:color="auto"/>
            </w:tcBorders>
            <w:shd w:val="clear" w:color="auto" w:fill="auto"/>
            <w:vAlign w:val="center"/>
            <w:hideMark/>
          </w:tcPr>
          <w:p w14:paraId="2134631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325</w:t>
            </w:r>
          </w:p>
        </w:tc>
        <w:tc>
          <w:tcPr>
            <w:tcW w:w="510" w:type="dxa"/>
            <w:tcBorders>
              <w:top w:val="nil"/>
              <w:left w:val="nil"/>
              <w:bottom w:val="nil"/>
              <w:right w:val="nil"/>
            </w:tcBorders>
            <w:shd w:val="clear" w:color="000000" w:fill="DDEBF7"/>
            <w:vAlign w:val="center"/>
            <w:hideMark/>
          </w:tcPr>
          <w:p w14:paraId="71CA3B2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w:t>
            </w:r>
          </w:p>
        </w:tc>
        <w:tc>
          <w:tcPr>
            <w:tcW w:w="634" w:type="dxa"/>
            <w:tcBorders>
              <w:top w:val="nil"/>
              <w:left w:val="nil"/>
              <w:bottom w:val="nil"/>
              <w:right w:val="nil"/>
            </w:tcBorders>
            <w:shd w:val="clear" w:color="auto" w:fill="auto"/>
            <w:vAlign w:val="center"/>
            <w:hideMark/>
          </w:tcPr>
          <w:p w14:paraId="764D14A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97</w:t>
            </w:r>
          </w:p>
        </w:tc>
        <w:tc>
          <w:tcPr>
            <w:tcW w:w="1018" w:type="dxa"/>
            <w:tcBorders>
              <w:top w:val="nil"/>
              <w:left w:val="single" w:sz="8" w:space="0" w:color="auto"/>
              <w:bottom w:val="nil"/>
              <w:right w:val="nil"/>
            </w:tcBorders>
            <w:shd w:val="clear" w:color="000000" w:fill="DDEBF7"/>
            <w:noWrap/>
            <w:vAlign w:val="center"/>
            <w:hideMark/>
          </w:tcPr>
          <w:p w14:paraId="061EF6E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2488</w:t>
            </w:r>
            <w:r>
              <w:rPr>
                <w:rFonts w:cs="Arial"/>
                <w:sz w:val="16"/>
                <w:szCs w:val="16"/>
                <w:lang w:eastAsia="en-CA"/>
              </w:rPr>
              <w:t xml:space="preserve"> </w:t>
            </w:r>
            <w:r w:rsidRPr="00247322">
              <w:rPr>
                <w:rFonts w:cs="Arial"/>
                <w:sz w:val="16"/>
                <w:szCs w:val="16"/>
                <w:lang w:eastAsia="en-CA"/>
              </w:rPr>
              <w:t>(12)</w:t>
            </w:r>
          </w:p>
        </w:tc>
        <w:tc>
          <w:tcPr>
            <w:tcW w:w="1048" w:type="dxa"/>
            <w:tcBorders>
              <w:top w:val="nil"/>
              <w:left w:val="nil"/>
              <w:bottom w:val="nil"/>
              <w:right w:val="single" w:sz="8" w:space="0" w:color="auto"/>
            </w:tcBorders>
            <w:shd w:val="clear" w:color="auto" w:fill="auto"/>
            <w:noWrap/>
            <w:vAlign w:val="center"/>
            <w:hideMark/>
          </w:tcPr>
          <w:p w14:paraId="6CF2F5D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2672</w:t>
            </w:r>
            <w:r w:rsidR="0084577B">
              <w:rPr>
                <w:rFonts w:cs="Arial"/>
                <w:sz w:val="16"/>
                <w:szCs w:val="16"/>
                <w:lang w:eastAsia="en-CA"/>
              </w:rPr>
              <w:t xml:space="preserve"> </w:t>
            </w:r>
            <w:r w:rsidRPr="00247322">
              <w:rPr>
                <w:rFonts w:cs="Arial"/>
                <w:sz w:val="16"/>
                <w:szCs w:val="16"/>
                <w:lang w:eastAsia="en-CA"/>
              </w:rPr>
              <w:t>(222)</w:t>
            </w:r>
          </w:p>
        </w:tc>
        <w:tc>
          <w:tcPr>
            <w:tcW w:w="583" w:type="dxa"/>
            <w:tcBorders>
              <w:top w:val="nil"/>
              <w:left w:val="nil"/>
              <w:bottom w:val="nil"/>
              <w:right w:val="nil"/>
            </w:tcBorders>
            <w:shd w:val="clear" w:color="000000" w:fill="DDEBF7"/>
            <w:noWrap/>
            <w:vAlign w:val="center"/>
            <w:hideMark/>
          </w:tcPr>
          <w:p w14:paraId="3FCD8DC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290</w:t>
            </w:r>
          </w:p>
        </w:tc>
        <w:tc>
          <w:tcPr>
            <w:tcW w:w="632" w:type="dxa"/>
            <w:tcBorders>
              <w:top w:val="nil"/>
              <w:left w:val="nil"/>
              <w:bottom w:val="nil"/>
              <w:right w:val="nil"/>
            </w:tcBorders>
            <w:shd w:val="clear" w:color="auto" w:fill="auto"/>
            <w:noWrap/>
            <w:vAlign w:val="center"/>
            <w:hideMark/>
          </w:tcPr>
          <w:p w14:paraId="4BC5A58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839</w:t>
            </w:r>
          </w:p>
        </w:tc>
      </w:tr>
      <w:tr w:rsidR="00464679" w:rsidRPr="00247322" w14:paraId="167EDCF2" w14:textId="77777777" w:rsidTr="002F51AE">
        <w:trPr>
          <w:cantSplit/>
        </w:trPr>
        <w:tc>
          <w:tcPr>
            <w:tcW w:w="900" w:type="dxa"/>
            <w:vMerge/>
            <w:tcBorders>
              <w:left w:val="nil"/>
              <w:right w:val="single" w:sz="8" w:space="0" w:color="auto"/>
            </w:tcBorders>
            <w:shd w:val="clear" w:color="auto" w:fill="auto"/>
            <w:vAlign w:val="center"/>
            <w:hideMark/>
          </w:tcPr>
          <w:p w14:paraId="014AC5CC"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2C92CE0B"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4</w:t>
            </w:r>
          </w:p>
        </w:tc>
        <w:tc>
          <w:tcPr>
            <w:tcW w:w="720" w:type="dxa"/>
            <w:tcBorders>
              <w:top w:val="nil"/>
              <w:left w:val="nil"/>
              <w:bottom w:val="nil"/>
              <w:right w:val="single" w:sz="8" w:space="0" w:color="auto"/>
            </w:tcBorders>
            <w:shd w:val="clear" w:color="auto" w:fill="auto"/>
            <w:vAlign w:val="center"/>
            <w:hideMark/>
          </w:tcPr>
          <w:p w14:paraId="16F758E9"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309F</w:t>
            </w:r>
          </w:p>
        </w:tc>
        <w:tc>
          <w:tcPr>
            <w:tcW w:w="477" w:type="dxa"/>
            <w:tcBorders>
              <w:top w:val="nil"/>
              <w:left w:val="nil"/>
              <w:bottom w:val="nil"/>
              <w:right w:val="nil"/>
            </w:tcBorders>
            <w:shd w:val="clear" w:color="000000" w:fill="DDEBF7"/>
            <w:vAlign w:val="center"/>
            <w:hideMark/>
          </w:tcPr>
          <w:p w14:paraId="2A1AAA9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5C102190"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71E46F4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1.9</w:t>
            </w:r>
          </w:p>
        </w:tc>
        <w:tc>
          <w:tcPr>
            <w:tcW w:w="450" w:type="dxa"/>
            <w:tcBorders>
              <w:top w:val="nil"/>
              <w:left w:val="nil"/>
              <w:bottom w:val="nil"/>
              <w:right w:val="single" w:sz="8" w:space="0" w:color="auto"/>
            </w:tcBorders>
            <w:shd w:val="clear" w:color="auto" w:fill="auto"/>
            <w:vAlign w:val="center"/>
            <w:hideMark/>
          </w:tcPr>
          <w:p w14:paraId="638F11B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w:t>
            </w:r>
          </w:p>
        </w:tc>
        <w:tc>
          <w:tcPr>
            <w:tcW w:w="447" w:type="dxa"/>
            <w:tcBorders>
              <w:top w:val="nil"/>
              <w:left w:val="nil"/>
              <w:bottom w:val="nil"/>
              <w:right w:val="nil"/>
            </w:tcBorders>
            <w:shd w:val="clear" w:color="000000" w:fill="DDEBF7"/>
            <w:vAlign w:val="center"/>
            <w:hideMark/>
          </w:tcPr>
          <w:p w14:paraId="02A6DE5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w:t>
            </w:r>
          </w:p>
        </w:tc>
        <w:tc>
          <w:tcPr>
            <w:tcW w:w="448" w:type="dxa"/>
            <w:tcBorders>
              <w:top w:val="nil"/>
              <w:left w:val="nil"/>
              <w:bottom w:val="nil"/>
              <w:right w:val="single" w:sz="8" w:space="0" w:color="auto"/>
            </w:tcBorders>
            <w:shd w:val="clear" w:color="auto" w:fill="auto"/>
            <w:vAlign w:val="center"/>
            <w:hideMark/>
          </w:tcPr>
          <w:p w14:paraId="56AD638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w:t>
            </w:r>
          </w:p>
        </w:tc>
        <w:tc>
          <w:tcPr>
            <w:tcW w:w="635" w:type="dxa"/>
            <w:tcBorders>
              <w:top w:val="nil"/>
              <w:left w:val="nil"/>
              <w:bottom w:val="nil"/>
              <w:right w:val="nil"/>
            </w:tcBorders>
            <w:shd w:val="clear" w:color="000000" w:fill="DDEBF7"/>
            <w:vAlign w:val="center"/>
            <w:hideMark/>
          </w:tcPr>
          <w:p w14:paraId="54D1539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2.15</w:t>
            </w:r>
          </w:p>
        </w:tc>
        <w:tc>
          <w:tcPr>
            <w:tcW w:w="630" w:type="dxa"/>
            <w:tcBorders>
              <w:top w:val="nil"/>
              <w:left w:val="nil"/>
              <w:bottom w:val="nil"/>
              <w:right w:val="single" w:sz="8" w:space="0" w:color="auto"/>
            </w:tcBorders>
            <w:shd w:val="clear" w:color="auto" w:fill="auto"/>
            <w:vAlign w:val="center"/>
            <w:hideMark/>
          </w:tcPr>
          <w:p w14:paraId="7D81D01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2.28</w:t>
            </w:r>
          </w:p>
        </w:tc>
        <w:tc>
          <w:tcPr>
            <w:tcW w:w="491" w:type="dxa"/>
            <w:tcBorders>
              <w:top w:val="nil"/>
              <w:left w:val="nil"/>
              <w:bottom w:val="nil"/>
              <w:right w:val="nil"/>
            </w:tcBorders>
            <w:shd w:val="clear" w:color="000000" w:fill="DDEBF7"/>
            <w:vAlign w:val="center"/>
            <w:hideMark/>
          </w:tcPr>
          <w:p w14:paraId="7819716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031F5A8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64DFA64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0.97</w:t>
            </w:r>
          </w:p>
        </w:tc>
        <w:tc>
          <w:tcPr>
            <w:tcW w:w="540" w:type="dxa"/>
            <w:tcBorders>
              <w:top w:val="nil"/>
              <w:left w:val="nil"/>
              <w:bottom w:val="nil"/>
              <w:right w:val="nil"/>
            </w:tcBorders>
            <w:shd w:val="clear" w:color="auto" w:fill="auto"/>
            <w:noWrap/>
            <w:vAlign w:val="center"/>
            <w:hideMark/>
          </w:tcPr>
          <w:p w14:paraId="72FA0FF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0.94</w:t>
            </w:r>
          </w:p>
        </w:tc>
        <w:tc>
          <w:tcPr>
            <w:tcW w:w="548" w:type="dxa"/>
            <w:tcBorders>
              <w:top w:val="nil"/>
              <w:left w:val="single" w:sz="8" w:space="0" w:color="auto"/>
              <w:bottom w:val="nil"/>
              <w:right w:val="nil"/>
            </w:tcBorders>
            <w:shd w:val="clear" w:color="000000" w:fill="DDEBF7"/>
            <w:vAlign w:val="center"/>
            <w:hideMark/>
          </w:tcPr>
          <w:p w14:paraId="7E42527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304</w:t>
            </w:r>
          </w:p>
        </w:tc>
        <w:tc>
          <w:tcPr>
            <w:tcW w:w="540" w:type="dxa"/>
            <w:tcBorders>
              <w:top w:val="nil"/>
              <w:left w:val="nil"/>
              <w:bottom w:val="nil"/>
              <w:right w:val="single" w:sz="8" w:space="0" w:color="auto"/>
            </w:tcBorders>
            <w:shd w:val="clear" w:color="auto" w:fill="auto"/>
            <w:vAlign w:val="center"/>
            <w:hideMark/>
          </w:tcPr>
          <w:p w14:paraId="5163594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198</w:t>
            </w:r>
          </w:p>
        </w:tc>
        <w:tc>
          <w:tcPr>
            <w:tcW w:w="510" w:type="dxa"/>
            <w:tcBorders>
              <w:top w:val="nil"/>
              <w:left w:val="nil"/>
              <w:bottom w:val="nil"/>
              <w:right w:val="nil"/>
            </w:tcBorders>
            <w:shd w:val="clear" w:color="000000" w:fill="DDEBF7"/>
            <w:vAlign w:val="center"/>
            <w:hideMark/>
          </w:tcPr>
          <w:p w14:paraId="6B63F65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94</w:t>
            </w:r>
          </w:p>
        </w:tc>
        <w:tc>
          <w:tcPr>
            <w:tcW w:w="634" w:type="dxa"/>
            <w:tcBorders>
              <w:top w:val="nil"/>
              <w:left w:val="nil"/>
              <w:bottom w:val="nil"/>
              <w:right w:val="nil"/>
            </w:tcBorders>
            <w:shd w:val="clear" w:color="auto" w:fill="auto"/>
            <w:vAlign w:val="center"/>
            <w:hideMark/>
          </w:tcPr>
          <w:p w14:paraId="74EE5EB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44</w:t>
            </w:r>
          </w:p>
        </w:tc>
        <w:tc>
          <w:tcPr>
            <w:tcW w:w="1018" w:type="dxa"/>
            <w:tcBorders>
              <w:top w:val="nil"/>
              <w:left w:val="single" w:sz="8" w:space="0" w:color="auto"/>
              <w:bottom w:val="nil"/>
              <w:right w:val="nil"/>
            </w:tcBorders>
            <w:shd w:val="clear" w:color="000000" w:fill="DDEBF7"/>
            <w:noWrap/>
            <w:vAlign w:val="center"/>
            <w:hideMark/>
          </w:tcPr>
          <w:p w14:paraId="77B571A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2682</w:t>
            </w:r>
            <w:r>
              <w:rPr>
                <w:rFonts w:cs="Arial"/>
                <w:sz w:val="16"/>
                <w:szCs w:val="16"/>
                <w:lang w:eastAsia="en-CA"/>
              </w:rPr>
              <w:t xml:space="preserve"> </w:t>
            </w:r>
            <w:r w:rsidRPr="00247322">
              <w:rPr>
                <w:rFonts w:cs="Arial"/>
                <w:sz w:val="16"/>
                <w:szCs w:val="16"/>
                <w:lang w:eastAsia="en-CA"/>
              </w:rPr>
              <w:t>(11)</w:t>
            </w:r>
          </w:p>
        </w:tc>
        <w:tc>
          <w:tcPr>
            <w:tcW w:w="1048" w:type="dxa"/>
            <w:tcBorders>
              <w:top w:val="nil"/>
              <w:left w:val="nil"/>
              <w:bottom w:val="nil"/>
              <w:right w:val="single" w:sz="8" w:space="0" w:color="auto"/>
            </w:tcBorders>
            <w:shd w:val="clear" w:color="auto" w:fill="auto"/>
            <w:noWrap/>
            <w:vAlign w:val="center"/>
            <w:hideMark/>
          </w:tcPr>
          <w:p w14:paraId="06D6947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2389</w:t>
            </w:r>
            <w:r w:rsidR="0084577B">
              <w:rPr>
                <w:rFonts w:cs="Arial"/>
                <w:sz w:val="16"/>
                <w:szCs w:val="16"/>
                <w:lang w:eastAsia="en-CA"/>
              </w:rPr>
              <w:t xml:space="preserve"> </w:t>
            </w:r>
            <w:r w:rsidRPr="00247322">
              <w:rPr>
                <w:rFonts w:cs="Arial"/>
                <w:sz w:val="16"/>
                <w:szCs w:val="16"/>
                <w:lang w:eastAsia="en-CA"/>
              </w:rPr>
              <w:t>(15)</w:t>
            </w:r>
          </w:p>
        </w:tc>
        <w:tc>
          <w:tcPr>
            <w:tcW w:w="583" w:type="dxa"/>
            <w:tcBorders>
              <w:top w:val="nil"/>
              <w:left w:val="nil"/>
              <w:bottom w:val="nil"/>
              <w:right w:val="nil"/>
            </w:tcBorders>
            <w:shd w:val="clear" w:color="000000" w:fill="DDEBF7"/>
            <w:noWrap/>
            <w:vAlign w:val="center"/>
            <w:hideMark/>
          </w:tcPr>
          <w:p w14:paraId="7109C5D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1204</w:t>
            </w:r>
          </w:p>
        </w:tc>
        <w:tc>
          <w:tcPr>
            <w:tcW w:w="632" w:type="dxa"/>
            <w:tcBorders>
              <w:top w:val="nil"/>
              <w:left w:val="nil"/>
              <w:bottom w:val="nil"/>
              <w:right w:val="nil"/>
            </w:tcBorders>
            <w:shd w:val="clear" w:color="auto" w:fill="auto"/>
            <w:noWrap/>
            <w:vAlign w:val="center"/>
            <w:hideMark/>
          </w:tcPr>
          <w:p w14:paraId="1EF7763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685</w:t>
            </w:r>
          </w:p>
        </w:tc>
      </w:tr>
      <w:tr w:rsidR="00464679" w:rsidRPr="00247322" w14:paraId="514D421C" w14:textId="77777777" w:rsidTr="002F51AE">
        <w:trPr>
          <w:cantSplit/>
        </w:trPr>
        <w:tc>
          <w:tcPr>
            <w:tcW w:w="900" w:type="dxa"/>
            <w:vMerge/>
            <w:tcBorders>
              <w:left w:val="nil"/>
              <w:right w:val="single" w:sz="8" w:space="0" w:color="auto"/>
            </w:tcBorders>
            <w:shd w:val="clear" w:color="auto" w:fill="auto"/>
            <w:vAlign w:val="center"/>
            <w:hideMark/>
          </w:tcPr>
          <w:p w14:paraId="1BEEF5E6"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395C450F"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5</w:t>
            </w:r>
          </w:p>
        </w:tc>
        <w:tc>
          <w:tcPr>
            <w:tcW w:w="720" w:type="dxa"/>
            <w:tcBorders>
              <w:top w:val="nil"/>
              <w:left w:val="nil"/>
              <w:bottom w:val="nil"/>
              <w:right w:val="single" w:sz="8" w:space="0" w:color="auto"/>
            </w:tcBorders>
            <w:shd w:val="clear" w:color="auto" w:fill="auto"/>
            <w:vAlign w:val="center"/>
            <w:hideMark/>
          </w:tcPr>
          <w:p w14:paraId="23D21563"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302F</w:t>
            </w:r>
          </w:p>
        </w:tc>
        <w:tc>
          <w:tcPr>
            <w:tcW w:w="477" w:type="dxa"/>
            <w:tcBorders>
              <w:top w:val="nil"/>
              <w:left w:val="nil"/>
              <w:bottom w:val="nil"/>
              <w:right w:val="nil"/>
            </w:tcBorders>
            <w:shd w:val="clear" w:color="000000" w:fill="DDEBF7"/>
            <w:vAlign w:val="center"/>
            <w:hideMark/>
          </w:tcPr>
          <w:p w14:paraId="4D8B2EA3"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6F88FB7A"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7524767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50" w:type="dxa"/>
            <w:tcBorders>
              <w:top w:val="nil"/>
              <w:left w:val="nil"/>
              <w:bottom w:val="nil"/>
              <w:right w:val="single" w:sz="8" w:space="0" w:color="auto"/>
            </w:tcBorders>
            <w:shd w:val="clear" w:color="auto" w:fill="auto"/>
            <w:vAlign w:val="center"/>
            <w:hideMark/>
          </w:tcPr>
          <w:p w14:paraId="12E1E33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w:t>
            </w:r>
          </w:p>
        </w:tc>
        <w:tc>
          <w:tcPr>
            <w:tcW w:w="447" w:type="dxa"/>
            <w:tcBorders>
              <w:top w:val="nil"/>
              <w:left w:val="nil"/>
              <w:bottom w:val="nil"/>
              <w:right w:val="nil"/>
            </w:tcBorders>
            <w:shd w:val="clear" w:color="000000" w:fill="DDEBF7"/>
            <w:vAlign w:val="center"/>
            <w:hideMark/>
          </w:tcPr>
          <w:p w14:paraId="7ED7688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w:t>
            </w:r>
          </w:p>
        </w:tc>
        <w:tc>
          <w:tcPr>
            <w:tcW w:w="448" w:type="dxa"/>
            <w:tcBorders>
              <w:top w:val="nil"/>
              <w:left w:val="nil"/>
              <w:bottom w:val="nil"/>
              <w:right w:val="single" w:sz="8" w:space="0" w:color="auto"/>
            </w:tcBorders>
            <w:shd w:val="clear" w:color="auto" w:fill="auto"/>
            <w:vAlign w:val="center"/>
            <w:hideMark/>
          </w:tcPr>
          <w:p w14:paraId="28D3282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w:t>
            </w:r>
          </w:p>
        </w:tc>
        <w:tc>
          <w:tcPr>
            <w:tcW w:w="635" w:type="dxa"/>
            <w:tcBorders>
              <w:top w:val="nil"/>
              <w:left w:val="nil"/>
              <w:bottom w:val="nil"/>
              <w:right w:val="nil"/>
            </w:tcBorders>
            <w:shd w:val="clear" w:color="000000" w:fill="DDEBF7"/>
            <w:vAlign w:val="center"/>
            <w:hideMark/>
          </w:tcPr>
          <w:p w14:paraId="47B7C00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2.21</w:t>
            </w:r>
          </w:p>
        </w:tc>
        <w:tc>
          <w:tcPr>
            <w:tcW w:w="630" w:type="dxa"/>
            <w:tcBorders>
              <w:top w:val="nil"/>
              <w:left w:val="nil"/>
              <w:bottom w:val="nil"/>
              <w:right w:val="single" w:sz="8" w:space="0" w:color="auto"/>
            </w:tcBorders>
            <w:shd w:val="clear" w:color="auto" w:fill="auto"/>
            <w:vAlign w:val="center"/>
            <w:hideMark/>
          </w:tcPr>
          <w:p w14:paraId="6F4E82F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2.21</w:t>
            </w:r>
          </w:p>
        </w:tc>
        <w:tc>
          <w:tcPr>
            <w:tcW w:w="491" w:type="dxa"/>
            <w:tcBorders>
              <w:top w:val="nil"/>
              <w:left w:val="nil"/>
              <w:bottom w:val="nil"/>
              <w:right w:val="nil"/>
            </w:tcBorders>
            <w:shd w:val="clear" w:color="000000" w:fill="DDEBF7"/>
            <w:vAlign w:val="center"/>
            <w:hideMark/>
          </w:tcPr>
          <w:p w14:paraId="32022C7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186FE39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177BBB7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1.08</w:t>
            </w:r>
          </w:p>
        </w:tc>
        <w:tc>
          <w:tcPr>
            <w:tcW w:w="540" w:type="dxa"/>
            <w:tcBorders>
              <w:top w:val="nil"/>
              <w:left w:val="nil"/>
              <w:bottom w:val="nil"/>
              <w:right w:val="nil"/>
            </w:tcBorders>
            <w:shd w:val="clear" w:color="auto" w:fill="auto"/>
            <w:noWrap/>
            <w:vAlign w:val="center"/>
            <w:hideMark/>
          </w:tcPr>
          <w:p w14:paraId="00D40F1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1.24</w:t>
            </w:r>
          </w:p>
        </w:tc>
        <w:tc>
          <w:tcPr>
            <w:tcW w:w="548" w:type="dxa"/>
            <w:tcBorders>
              <w:top w:val="nil"/>
              <w:left w:val="single" w:sz="8" w:space="0" w:color="auto"/>
              <w:bottom w:val="nil"/>
              <w:right w:val="nil"/>
            </w:tcBorders>
            <w:shd w:val="clear" w:color="000000" w:fill="DDEBF7"/>
            <w:vAlign w:val="center"/>
            <w:hideMark/>
          </w:tcPr>
          <w:p w14:paraId="6252A73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324</w:t>
            </w:r>
          </w:p>
        </w:tc>
        <w:tc>
          <w:tcPr>
            <w:tcW w:w="540" w:type="dxa"/>
            <w:tcBorders>
              <w:top w:val="nil"/>
              <w:left w:val="nil"/>
              <w:bottom w:val="nil"/>
              <w:right w:val="single" w:sz="8" w:space="0" w:color="auto"/>
            </w:tcBorders>
            <w:shd w:val="clear" w:color="auto" w:fill="auto"/>
            <w:vAlign w:val="center"/>
            <w:hideMark/>
          </w:tcPr>
          <w:p w14:paraId="17E4B62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299</w:t>
            </w:r>
          </w:p>
        </w:tc>
        <w:tc>
          <w:tcPr>
            <w:tcW w:w="510" w:type="dxa"/>
            <w:tcBorders>
              <w:top w:val="nil"/>
              <w:left w:val="nil"/>
              <w:bottom w:val="nil"/>
              <w:right w:val="nil"/>
            </w:tcBorders>
            <w:shd w:val="clear" w:color="000000" w:fill="DDEBF7"/>
            <w:vAlign w:val="center"/>
            <w:hideMark/>
          </w:tcPr>
          <w:p w14:paraId="3C2BDF3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35</w:t>
            </w:r>
          </w:p>
        </w:tc>
        <w:tc>
          <w:tcPr>
            <w:tcW w:w="634" w:type="dxa"/>
            <w:tcBorders>
              <w:top w:val="nil"/>
              <w:left w:val="nil"/>
              <w:bottom w:val="nil"/>
              <w:right w:val="nil"/>
            </w:tcBorders>
            <w:shd w:val="clear" w:color="auto" w:fill="auto"/>
            <w:vAlign w:val="center"/>
            <w:hideMark/>
          </w:tcPr>
          <w:p w14:paraId="7A1E0E0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36</w:t>
            </w:r>
          </w:p>
        </w:tc>
        <w:tc>
          <w:tcPr>
            <w:tcW w:w="1018" w:type="dxa"/>
            <w:tcBorders>
              <w:top w:val="nil"/>
              <w:left w:val="single" w:sz="8" w:space="0" w:color="auto"/>
              <w:bottom w:val="nil"/>
              <w:right w:val="nil"/>
            </w:tcBorders>
            <w:shd w:val="clear" w:color="000000" w:fill="DDEBF7"/>
            <w:noWrap/>
            <w:vAlign w:val="center"/>
            <w:hideMark/>
          </w:tcPr>
          <w:p w14:paraId="6E0DEBD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3036</w:t>
            </w:r>
            <w:r>
              <w:rPr>
                <w:rFonts w:cs="Arial"/>
                <w:sz w:val="16"/>
                <w:szCs w:val="16"/>
                <w:lang w:eastAsia="en-CA"/>
              </w:rPr>
              <w:t xml:space="preserve"> </w:t>
            </w:r>
            <w:r w:rsidRPr="00247322">
              <w:rPr>
                <w:rFonts w:cs="Arial"/>
                <w:sz w:val="16"/>
                <w:szCs w:val="16"/>
                <w:lang w:eastAsia="en-CA"/>
              </w:rPr>
              <w:t>(17)</w:t>
            </w:r>
          </w:p>
        </w:tc>
        <w:tc>
          <w:tcPr>
            <w:tcW w:w="1048" w:type="dxa"/>
            <w:tcBorders>
              <w:top w:val="nil"/>
              <w:left w:val="nil"/>
              <w:bottom w:val="nil"/>
              <w:right w:val="single" w:sz="8" w:space="0" w:color="auto"/>
            </w:tcBorders>
            <w:shd w:val="clear" w:color="auto" w:fill="auto"/>
            <w:noWrap/>
            <w:vAlign w:val="center"/>
            <w:hideMark/>
          </w:tcPr>
          <w:p w14:paraId="271DF00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2818</w:t>
            </w:r>
            <w:r w:rsidR="0084577B">
              <w:rPr>
                <w:rFonts w:cs="Arial"/>
                <w:sz w:val="16"/>
                <w:szCs w:val="16"/>
                <w:lang w:eastAsia="en-CA"/>
              </w:rPr>
              <w:t xml:space="preserve"> </w:t>
            </w:r>
            <w:r w:rsidRPr="00247322">
              <w:rPr>
                <w:rFonts w:cs="Arial"/>
                <w:sz w:val="16"/>
                <w:szCs w:val="16"/>
                <w:lang w:eastAsia="en-CA"/>
              </w:rPr>
              <w:t>(20)</w:t>
            </w:r>
          </w:p>
        </w:tc>
        <w:tc>
          <w:tcPr>
            <w:tcW w:w="583" w:type="dxa"/>
            <w:tcBorders>
              <w:top w:val="nil"/>
              <w:left w:val="nil"/>
              <w:bottom w:val="nil"/>
              <w:right w:val="nil"/>
            </w:tcBorders>
            <w:shd w:val="clear" w:color="000000" w:fill="DDEBF7"/>
            <w:noWrap/>
            <w:vAlign w:val="center"/>
            <w:hideMark/>
          </w:tcPr>
          <w:p w14:paraId="428DEA5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456</w:t>
            </w:r>
          </w:p>
        </w:tc>
        <w:tc>
          <w:tcPr>
            <w:tcW w:w="632" w:type="dxa"/>
            <w:tcBorders>
              <w:top w:val="nil"/>
              <w:left w:val="nil"/>
              <w:bottom w:val="nil"/>
              <w:right w:val="nil"/>
            </w:tcBorders>
            <w:shd w:val="clear" w:color="auto" w:fill="auto"/>
            <w:noWrap/>
            <w:vAlign w:val="center"/>
            <w:hideMark/>
          </w:tcPr>
          <w:p w14:paraId="59634B5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621</w:t>
            </w:r>
          </w:p>
        </w:tc>
      </w:tr>
      <w:tr w:rsidR="00464679" w:rsidRPr="00247322" w14:paraId="1A5A5DFC" w14:textId="77777777" w:rsidTr="002F51AE">
        <w:trPr>
          <w:cantSplit/>
        </w:trPr>
        <w:tc>
          <w:tcPr>
            <w:tcW w:w="900" w:type="dxa"/>
            <w:vMerge/>
            <w:tcBorders>
              <w:left w:val="nil"/>
              <w:right w:val="single" w:sz="8" w:space="0" w:color="auto"/>
            </w:tcBorders>
            <w:shd w:val="clear" w:color="auto" w:fill="auto"/>
            <w:vAlign w:val="center"/>
            <w:hideMark/>
          </w:tcPr>
          <w:p w14:paraId="1BEE044A"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152755BD"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6</w:t>
            </w:r>
          </w:p>
        </w:tc>
        <w:tc>
          <w:tcPr>
            <w:tcW w:w="720" w:type="dxa"/>
            <w:tcBorders>
              <w:top w:val="nil"/>
              <w:left w:val="nil"/>
              <w:bottom w:val="nil"/>
              <w:right w:val="single" w:sz="8" w:space="0" w:color="auto"/>
            </w:tcBorders>
            <w:shd w:val="clear" w:color="auto" w:fill="auto"/>
            <w:vAlign w:val="center"/>
            <w:hideMark/>
          </w:tcPr>
          <w:p w14:paraId="2110F8BF"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288F</w:t>
            </w:r>
          </w:p>
        </w:tc>
        <w:tc>
          <w:tcPr>
            <w:tcW w:w="477" w:type="dxa"/>
            <w:tcBorders>
              <w:top w:val="nil"/>
              <w:left w:val="nil"/>
              <w:bottom w:val="nil"/>
              <w:right w:val="nil"/>
            </w:tcBorders>
            <w:shd w:val="clear" w:color="000000" w:fill="DDEBF7"/>
            <w:vAlign w:val="center"/>
            <w:hideMark/>
          </w:tcPr>
          <w:p w14:paraId="23237CFF"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237F12AA"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5CFBB6E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50" w:type="dxa"/>
            <w:tcBorders>
              <w:top w:val="nil"/>
              <w:left w:val="nil"/>
              <w:bottom w:val="nil"/>
              <w:right w:val="single" w:sz="8" w:space="0" w:color="auto"/>
            </w:tcBorders>
            <w:shd w:val="clear" w:color="auto" w:fill="auto"/>
            <w:vAlign w:val="center"/>
            <w:hideMark/>
          </w:tcPr>
          <w:p w14:paraId="3FA5CAF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w:t>
            </w:r>
          </w:p>
        </w:tc>
        <w:tc>
          <w:tcPr>
            <w:tcW w:w="447" w:type="dxa"/>
            <w:tcBorders>
              <w:top w:val="nil"/>
              <w:left w:val="nil"/>
              <w:bottom w:val="nil"/>
              <w:right w:val="nil"/>
            </w:tcBorders>
            <w:shd w:val="clear" w:color="000000" w:fill="DDEBF7"/>
            <w:vAlign w:val="center"/>
            <w:hideMark/>
          </w:tcPr>
          <w:p w14:paraId="56690F6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w:t>
            </w:r>
          </w:p>
        </w:tc>
        <w:tc>
          <w:tcPr>
            <w:tcW w:w="448" w:type="dxa"/>
            <w:tcBorders>
              <w:top w:val="nil"/>
              <w:left w:val="nil"/>
              <w:bottom w:val="nil"/>
              <w:right w:val="single" w:sz="8" w:space="0" w:color="auto"/>
            </w:tcBorders>
            <w:shd w:val="clear" w:color="auto" w:fill="auto"/>
            <w:vAlign w:val="center"/>
            <w:hideMark/>
          </w:tcPr>
          <w:p w14:paraId="17816EF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35</w:t>
            </w:r>
          </w:p>
        </w:tc>
        <w:tc>
          <w:tcPr>
            <w:tcW w:w="635" w:type="dxa"/>
            <w:tcBorders>
              <w:top w:val="nil"/>
              <w:left w:val="nil"/>
              <w:bottom w:val="nil"/>
              <w:right w:val="nil"/>
            </w:tcBorders>
            <w:shd w:val="clear" w:color="000000" w:fill="DDEBF7"/>
            <w:vAlign w:val="center"/>
            <w:hideMark/>
          </w:tcPr>
          <w:p w14:paraId="5B8AAD3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2.16</w:t>
            </w:r>
          </w:p>
        </w:tc>
        <w:tc>
          <w:tcPr>
            <w:tcW w:w="630" w:type="dxa"/>
            <w:tcBorders>
              <w:top w:val="nil"/>
              <w:left w:val="nil"/>
              <w:bottom w:val="nil"/>
              <w:right w:val="single" w:sz="8" w:space="0" w:color="auto"/>
            </w:tcBorders>
            <w:shd w:val="clear" w:color="auto" w:fill="auto"/>
            <w:vAlign w:val="center"/>
            <w:hideMark/>
          </w:tcPr>
          <w:p w14:paraId="72239BE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2.14</w:t>
            </w:r>
          </w:p>
        </w:tc>
        <w:tc>
          <w:tcPr>
            <w:tcW w:w="491" w:type="dxa"/>
            <w:tcBorders>
              <w:top w:val="nil"/>
              <w:left w:val="nil"/>
              <w:bottom w:val="nil"/>
              <w:right w:val="nil"/>
            </w:tcBorders>
            <w:shd w:val="clear" w:color="000000" w:fill="DDEBF7"/>
            <w:vAlign w:val="center"/>
            <w:hideMark/>
          </w:tcPr>
          <w:p w14:paraId="5B21AC7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35E305B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615EE9D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0.99</w:t>
            </w:r>
          </w:p>
        </w:tc>
        <w:tc>
          <w:tcPr>
            <w:tcW w:w="540" w:type="dxa"/>
            <w:tcBorders>
              <w:top w:val="nil"/>
              <w:left w:val="nil"/>
              <w:bottom w:val="nil"/>
              <w:right w:val="nil"/>
            </w:tcBorders>
            <w:shd w:val="clear" w:color="auto" w:fill="auto"/>
            <w:noWrap/>
            <w:vAlign w:val="center"/>
            <w:hideMark/>
          </w:tcPr>
          <w:p w14:paraId="113DA4F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0.94</w:t>
            </w:r>
          </w:p>
        </w:tc>
        <w:tc>
          <w:tcPr>
            <w:tcW w:w="548" w:type="dxa"/>
            <w:tcBorders>
              <w:top w:val="nil"/>
              <w:left w:val="single" w:sz="8" w:space="0" w:color="auto"/>
              <w:bottom w:val="nil"/>
              <w:right w:val="nil"/>
            </w:tcBorders>
            <w:shd w:val="clear" w:color="000000" w:fill="DDEBF7"/>
            <w:vAlign w:val="center"/>
            <w:hideMark/>
          </w:tcPr>
          <w:p w14:paraId="04EE52A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322</w:t>
            </w:r>
          </w:p>
        </w:tc>
        <w:tc>
          <w:tcPr>
            <w:tcW w:w="540" w:type="dxa"/>
            <w:tcBorders>
              <w:top w:val="nil"/>
              <w:left w:val="nil"/>
              <w:bottom w:val="nil"/>
              <w:right w:val="single" w:sz="8" w:space="0" w:color="auto"/>
            </w:tcBorders>
            <w:shd w:val="clear" w:color="auto" w:fill="auto"/>
            <w:vAlign w:val="center"/>
            <w:hideMark/>
          </w:tcPr>
          <w:p w14:paraId="45E4951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310</w:t>
            </w:r>
          </w:p>
        </w:tc>
        <w:tc>
          <w:tcPr>
            <w:tcW w:w="510" w:type="dxa"/>
            <w:tcBorders>
              <w:top w:val="nil"/>
              <w:left w:val="nil"/>
              <w:bottom w:val="nil"/>
              <w:right w:val="nil"/>
            </w:tcBorders>
            <w:shd w:val="clear" w:color="000000" w:fill="DDEBF7"/>
            <w:vAlign w:val="center"/>
            <w:hideMark/>
          </w:tcPr>
          <w:p w14:paraId="6D39ADA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73</w:t>
            </w:r>
          </w:p>
        </w:tc>
        <w:tc>
          <w:tcPr>
            <w:tcW w:w="634" w:type="dxa"/>
            <w:tcBorders>
              <w:top w:val="nil"/>
              <w:left w:val="nil"/>
              <w:bottom w:val="nil"/>
              <w:right w:val="nil"/>
            </w:tcBorders>
            <w:shd w:val="clear" w:color="auto" w:fill="auto"/>
            <w:vAlign w:val="center"/>
            <w:hideMark/>
          </w:tcPr>
          <w:p w14:paraId="58C81FB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w:t>
            </w:r>
          </w:p>
        </w:tc>
        <w:tc>
          <w:tcPr>
            <w:tcW w:w="1018" w:type="dxa"/>
            <w:tcBorders>
              <w:top w:val="nil"/>
              <w:left w:val="single" w:sz="8" w:space="0" w:color="auto"/>
              <w:bottom w:val="nil"/>
              <w:right w:val="nil"/>
            </w:tcBorders>
            <w:shd w:val="clear" w:color="000000" w:fill="DDEBF7"/>
            <w:noWrap/>
            <w:vAlign w:val="center"/>
            <w:hideMark/>
          </w:tcPr>
          <w:p w14:paraId="1075519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2869</w:t>
            </w:r>
            <w:r>
              <w:rPr>
                <w:rFonts w:cs="Arial"/>
                <w:sz w:val="16"/>
                <w:szCs w:val="16"/>
                <w:lang w:eastAsia="en-CA"/>
              </w:rPr>
              <w:t xml:space="preserve"> </w:t>
            </w:r>
            <w:r w:rsidRPr="00247322">
              <w:rPr>
                <w:rFonts w:cs="Arial"/>
                <w:sz w:val="16"/>
                <w:szCs w:val="16"/>
                <w:lang w:eastAsia="en-CA"/>
              </w:rPr>
              <w:t>(12)</w:t>
            </w:r>
          </w:p>
        </w:tc>
        <w:tc>
          <w:tcPr>
            <w:tcW w:w="1048" w:type="dxa"/>
            <w:tcBorders>
              <w:top w:val="nil"/>
              <w:left w:val="nil"/>
              <w:bottom w:val="nil"/>
              <w:right w:val="single" w:sz="8" w:space="0" w:color="auto"/>
            </w:tcBorders>
            <w:shd w:val="clear" w:color="auto" w:fill="auto"/>
            <w:noWrap/>
            <w:vAlign w:val="center"/>
            <w:hideMark/>
          </w:tcPr>
          <w:p w14:paraId="7FC740A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2895</w:t>
            </w:r>
            <w:r w:rsidR="0084577B">
              <w:rPr>
                <w:rFonts w:cs="Arial"/>
                <w:sz w:val="16"/>
                <w:szCs w:val="16"/>
                <w:lang w:eastAsia="en-CA"/>
              </w:rPr>
              <w:t xml:space="preserve"> </w:t>
            </w:r>
            <w:r w:rsidRPr="00247322">
              <w:rPr>
                <w:rFonts w:cs="Arial"/>
                <w:sz w:val="16"/>
                <w:szCs w:val="16"/>
                <w:lang w:eastAsia="en-CA"/>
              </w:rPr>
              <w:t>(13)</w:t>
            </w:r>
          </w:p>
        </w:tc>
        <w:tc>
          <w:tcPr>
            <w:tcW w:w="583" w:type="dxa"/>
            <w:tcBorders>
              <w:top w:val="nil"/>
              <w:left w:val="nil"/>
              <w:bottom w:val="nil"/>
              <w:right w:val="nil"/>
            </w:tcBorders>
            <w:shd w:val="clear" w:color="000000" w:fill="DDEBF7"/>
            <w:noWrap/>
            <w:vAlign w:val="center"/>
            <w:hideMark/>
          </w:tcPr>
          <w:p w14:paraId="1A09299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1026</w:t>
            </w:r>
          </w:p>
        </w:tc>
        <w:tc>
          <w:tcPr>
            <w:tcW w:w="632" w:type="dxa"/>
            <w:tcBorders>
              <w:top w:val="nil"/>
              <w:left w:val="nil"/>
              <w:bottom w:val="nil"/>
              <w:right w:val="nil"/>
            </w:tcBorders>
            <w:shd w:val="clear" w:color="auto" w:fill="auto"/>
            <w:noWrap/>
            <w:vAlign w:val="center"/>
            <w:hideMark/>
          </w:tcPr>
          <w:p w14:paraId="6C8DE36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447</w:t>
            </w:r>
          </w:p>
        </w:tc>
      </w:tr>
      <w:tr w:rsidR="00464679" w:rsidRPr="00247322" w14:paraId="7762A906" w14:textId="77777777" w:rsidTr="002F51AE">
        <w:trPr>
          <w:cantSplit/>
        </w:trPr>
        <w:tc>
          <w:tcPr>
            <w:tcW w:w="900" w:type="dxa"/>
            <w:vMerge/>
            <w:tcBorders>
              <w:left w:val="nil"/>
              <w:right w:val="single" w:sz="8" w:space="0" w:color="auto"/>
            </w:tcBorders>
            <w:shd w:val="clear" w:color="auto" w:fill="auto"/>
            <w:vAlign w:val="center"/>
            <w:hideMark/>
          </w:tcPr>
          <w:p w14:paraId="17D4456C"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4577EE8A"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7</w:t>
            </w:r>
          </w:p>
        </w:tc>
        <w:tc>
          <w:tcPr>
            <w:tcW w:w="720" w:type="dxa"/>
            <w:tcBorders>
              <w:top w:val="nil"/>
              <w:left w:val="nil"/>
              <w:bottom w:val="nil"/>
              <w:right w:val="single" w:sz="8" w:space="0" w:color="auto"/>
            </w:tcBorders>
            <w:shd w:val="clear" w:color="auto" w:fill="auto"/>
            <w:vAlign w:val="center"/>
            <w:hideMark/>
          </w:tcPr>
          <w:p w14:paraId="250707B7"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291F</w:t>
            </w:r>
          </w:p>
        </w:tc>
        <w:tc>
          <w:tcPr>
            <w:tcW w:w="477" w:type="dxa"/>
            <w:tcBorders>
              <w:top w:val="nil"/>
              <w:left w:val="nil"/>
              <w:bottom w:val="nil"/>
              <w:right w:val="nil"/>
            </w:tcBorders>
            <w:shd w:val="clear" w:color="000000" w:fill="DDEBF7"/>
            <w:vAlign w:val="center"/>
            <w:hideMark/>
          </w:tcPr>
          <w:p w14:paraId="19BFBA52"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6B5B9029"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32B673D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450" w:type="dxa"/>
            <w:tcBorders>
              <w:top w:val="nil"/>
              <w:left w:val="nil"/>
              <w:bottom w:val="nil"/>
              <w:right w:val="single" w:sz="8" w:space="0" w:color="auto"/>
            </w:tcBorders>
            <w:shd w:val="clear" w:color="auto" w:fill="auto"/>
            <w:vAlign w:val="center"/>
            <w:hideMark/>
          </w:tcPr>
          <w:p w14:paraId="1C86341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47" w:type="dxa"/>
            <w:tcBorders>
              <w:top w:val="nil"/>
              <w:left w:val="nil"/>
              <w:bottom w:val="nil"/>
              <w:right w:val="nil"/>
            </w:tcBorders>
            <w:shd w:val="clear" w:color="000000" w:fill="DDEBF7"/>
            <w:vAlign w:val="center"/>
            <w:hideMark/>
          </w:tcPr>
          <w:p w14:paraId="6389AA1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448" w:type="dxa"/>
            <w:tcBorders>
              <w:top w:val="nil"/>
              <w:left w:val="nil"/>
              <w:bottom w:val="nil"/>
              <w:right w:val="single" w:sz="8" w:space="0" w:color="auto"/>
            </w:tcBorders>
            <w:shd w:val="clear" w:color="auto" w:fill="auto"/>
            <w:vAlign w:val="center"/>
            <w:hideMark/>
          </w:tcPr>
          <w:p w14:paraId="334F8D6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635" w:type="dxa"/>
            <w:tcBorders>
              <w:top w:val="nil"/>
              <w:left w:val="nil"/>
              <w:bottom w:val="nil"/>
              <w:right w:val="nil"/>
            </w:tcBorders>
            <w:shd w:val="clear" w:color="000000" w:fill="DDEBF7"/>
            <w:vAlign w:val="center"/>
            <w:hideMark/>
          </w:tcPr>
          <w:p w14:paraId="0DF14A3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2.24</w:t>
            </w:r>
          </w:p>
        </w:tc>
        <w:tc>
          <w:tcPr>
            <w:tcW w:w="630" w:type="dxa"/>
            <w:tcBorders>
              <w:top w:val="nil"/>
              <w:left w:val="nil"/>
              <w:bottom w:val="nil"/>
              <w:right w:val="single" w:sz="8" w:space="0" w:color="auto"/>
            </w:tcBorders>
            <w:shd w:val="clear" w:color="auto" w:fill="auto"/>
            <w:vAlign w:val="center"/>
            <w:hideMark/>
          </w:tcPr>
          <w:p w14:paraId="7CB9F67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2.12</w:t>
            </w:r>
          </w:p>
        </w:tc>
        <w:tc>
          <w:tcPr>
            <w:tcW w:w="491" w:type="dxa"/>
            <w:tcBorders>
              <w:top w:val="nil"/>
              <w:left w:val="nil"/>
              <w:bottom w:val="nil"/>
              <w:right w:val="nil"/>
            </w:tcBorders>
            <w:shd w:val="clear" w:color="000000" w:fill="DDEBF7"/>
            <w:vAlign w:val="center"/>
            <w:hideMark/>
          </w:tcPr>
          <w:p w14:paraId="05318AE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58A9843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7A42582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0.98</w:t>
            </w:r>
          </w:p>
        </w:tc>
        <w:tc>
          <w:tcPr>
            <w:tcW w:w="540" w:type="dxa"/>
            <w:tcBorders>
              <w:top w:val="nil"/>
              <w:left w:val="nil"/>
              <w:bottom w:val="nil"/>
              <w:right w:val="nil"/>
            </w:tcBorders>
            <w:shd w:val="clear" w:color="auto" w:fill="auto"/>
            <w:noWrap/>
            <w:vAlign w:val="center"/>
            <w:hideMark/>
          </w:tcPr>
          <w:p w14:paraId="5E3D652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1.35</w:t>
            </w:r>
          </w:p>
        </w:tc>
        <w:tc>
          <w:tcPr>
            <w:tcW w:w="548" w:type="dxa"/>
            <w:tcBorders>
              <w:top w:val="nil"/>
              <w:left w:val="single" w:sz="8" w:space="0" w:color="auto"/>
              <w:bottom w:val="nil"/>
              <w:right w:val="nil"/>
            </w:tcBorders>
            <w:shd w:val="clear" w:color="000000" w:fill="DDEBF7"/>
            <w:vAlign w:val="center"/>
            <w:hideMark/>
          </w:tcPr>
          <w:p w14:paraId="745F5D6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326</w:t>
            </w:r>
          </w:p>
        </w:tc>
        <w:tc>
          <w:tcPr>
            <w:tcW w:w="540" w:type="dxa"/>
            <w:tcBorders>
              <w:top w:val="nil"/>
              <w:left w:val="nil"/>
              <w:bottom w:val="nil"/>
              <w:right w:val="single" w:sz="8" w:space="0" w:color="auto"/>
            </w:tcBorders>
            <w:shd w:val="clear" w:color="auto" w:fill="auto"/>
            <w:vAlign w:val="center"/>
            <w:hideMark/>
          </w:tcPr>
          <w:p w14:paraId="098FA53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312</w:t>
            </w:r>
          </w:p>
        </w:tc>
        <w:tc>
          <w:tcPr>
            <w:tcW w:w="510" w:type="dxa"/>
            <w:tcBorders>
              <w:top w:val="nil"/>
              <w:left w:val="nil"/>
              <w:bottom w:val="nil"/>
              <w:right w:val="nil"/>
            </w:tcBorders>
            <w:shd w:val="clear" w:color="000000" w:fill="DDEBF7"/>
            <w:vAlign w:val="center"/>
            <w:hideMark/>
          </w:tcPr>
          <w:p w14:paraId="66C1220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w:t>
            </w:r>
          </w:p>
        </w:tc>
        <w:tc>
          <w:tcPr>
            <w:tcW w:w="634" w:type="dxa"/>
            <w:tcBorders>
              <w:top w:val="nil"/>
              <w:left w:val="nil"/>
              <w:bottom w:val="nil"/>
              <w:right w:val="nil"/>
            </w:tcBorders>
            <w:shd w:val="clear" w:color="auto" w:fill="auto"/>
            <w:vAlign w:val="center"/>
            <w:hideMark/>
          </w:tcPr>
          <w:p w14:paraId="1A43C04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w:t>
            </w:r>
          </w:p>
        </w:tc>
        <w:tc>
          <w:tcPr>
            <w:tcW w:w="1018" w:type="dxa"/>
            <w:tcBorders>
              <w:top w:val="nil"/>
              <w:left w:val="single" w:sz="8" w:space="0" w:color="auto"/>
              <w:bottom w:val="nil"/>
              <w:right w:val="nil"/>
            </w:tcBorders>
            <w:shd w:val="clear" w:color="000000" w:fill="DDEBF7"/>
            <w:noWrap/>
            <w:vAlign w:val="center"/>
            <w:hideMark/>
          </w:tcPr>
          <w:p w14:paraId="3434848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3606</w:t>
            </w:r>
            <w:r>
              <w:rPr>
                <w:rFonts w:cs="Arial"/>
                <w:sz w:val="16"/>
                <w:szCs w:val="16"/>
                <w:lang w:eastAsia="en-CA"/>
              </w:rPr>
              <w:t xml:space="preserve"> </w:t>
            </w:r>
            <w:r w:rsidRPr="00247322">
              <w:rPr>
                <w:rFonts w:cs="Arial"/>
                <w:sz w:val="16"/>
                <w:szCs w:val="16"/>
                <w:lang w:eastAsia="en-CA"/>
              </w:rPr>
              <w:t>(17)</w:t>
            </w:r>
          </w:p>
        </w:tc>
        <w:tc>
          <w:tcPr>
            <w:tcW w:w="1048" w:type="dxa"/>
            <w:tcBorders>
              <w:top w:val="nil"/>
              <w:left w:val="nil"/>
              <w:bottom w:val="nil"/>
              <w:right w:val="single" w:sz="8" w:space="0" w:color="auto"/>
            </w:tcBorders>
            <w:shd w:val="clear" w:color="auto" w:fill="auto"/>
            <w:noWrap/>
            <w:vAlign w:val="center"/>
            <w:hideMark/>
          </w:tcPr>
          <w:p w14:paraId="5DCC872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3365</w:t>
            </w:r>
            <w:r w:rsidR="0084577B">
              <w:rPr>
                <w:rFonts w:cs="Arial"/>
                <w:sz w:val="16"/>
                <w:szCs w:val="16"/>
                <w:lang w:eastAsia="en-CA"/>
              </w:rPr>
              <w:t xml:space="preserve"> </w:t>
            </w:r>
            <w:r w:rsidRPr="00247322">
              <w:rPr>
                <w:rFonts w:cs="Arial"/>
                <w:sz w:val="16"/>
                <w:szCs w:val="16"/>
                <w:lang w:eastAsia="en-CA"/>
              </w:rPr>
              <w:t>(201)</w:t>
            </w:r>
          </w:p>
        </w:tc>
        <w:tc>
          <w:tcPr>
            <w:tcW w:w="583" w:type="dxa"/>
            <w:tcBorders>
              <w:top w:val="nil"/>
              <w:left w:val="nil"/>
              <w:bottom w:val="nil"/>
              <w:right w:val="nil"/>
            </w:tcBorders>
            <w:shd w:val="clear" w:color="000000" w:fill="DDEBF7"/>
            <w:noWrap/>
            <w:vAlign w:val="center"/>
            <w:hideMark/>
          </w:tcPr>
          <w:p w14:paraId="0A6AD7A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296</w:t>
            </w:r>
          </w:p>
        </w:tc>
        <w:tc>
          <w:tcPr>
            <w:tcW w:w="632" w:type="dxa"/>
            <w:tcBorders>
              <w:top w:val="nil"/>
              <w:left w:val="nil"/>
              <w:bottom w:val="nil"/>
              <w:right w:val="nil"/>
            </w:tcBorders>
            <w:shd w:val="clear" w:color="auto" w:fill="auto"/>
            <w:noWrap/>
            <w:vAlign w:val="center"/>
            <w:hideMark/>
          </w:tcPr>
          <w:p w14:paraId="3FDF5F9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467</w:t>
            </w:r>
          </w:p>
        </w:tc>
      </w:tr>
      <w:tr w:rsidR="00464679" w:rsidRPr="00247322" w14:paraId="629D9A0F" w14:textId="77777777" w:rsidTr="002F51AE">
        <w:trPr>
          <w:cantSplit/>
        </w:trPr>
        <w:tc>
          <w:tcPr>
            <w:tcW w:w="900" w:type="dxa"/>
            <w:vMerge/>
            <w:tcBorders>
              <w:left w:val="nil"/>
              <w:right w:val="single" w:sz="8" w:space="0" w:color="auto"/>
            </w:tcBorders>
            <w:shd w:val="clear" w:color="auto" w:fill="auto"/>
            <w:vAlign w:val="center"/>
            <w:hideMark/>
          </w:tcPr>
          <w:p w14:paraId="1EFB397A"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26D8BF2F"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8</w:t>
            </w:r>
          </w:p>
        </w:tc>
        <w:tc>
          <w:tcPr>
            <w:tcW w:w="720" w:type="dxa"/>
            <w:tcBorders>
              <w:top w:val="nil"/>
              <w:left w:val="nil"/>
              <w:bottom w:val="nil"/>
              <w:right w:val="single" w:sz="8" w:space="0" w:color="auto"/>
            </w:tcBorders>
            <w:shd w:val="clear" w:color="auto" w:fill="auto"/>
            <w:vAlign w:val="center"/>
            <w:hideMark/>
          </w:tcPr>
          <w:p w14:paraId="642B3AF3"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296F</w:t>
            </w:r>
          </w:p>
        </w:tc>
        <w:tc>
          <w:tcPr>
            <w:tcW w:w="477" w:type="dxa"/>
            <w:tcBorders>
              <w:top w:val="nil"/>
              <w:left w:val="nil"/>
              <w:bottom w:val="nil"/>
              <w:right w:val="nil"/>
            </w:tcBorders>
            <w:shd w:val="clear" w:color="000000" w:fill="DDEBF7"/>
            <w:vAlign w:val="center"/>
            <w:hideMark/>
          </w:tcPr>
          <w:p w14:paraId="6981640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23E83685"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1E80401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w:t>
            </w:r>
          </w:p>
        </w:tc>
        <w:tc>
          <w:tcPr>
            <w:tcW w:w="450" w:type="dxa"/>
            <w:tcBorders>
              <w:top w:val="nil"/>
              <w:left w:val="nil"/>
              <w:bottom w:val="nil"/>
              <w:right w:val="single" w:sz="8" w:space="0" w:color="auto"/>
            </w:tcBorders>
            <w:shd w:val="clear" w:color="auto" w:fill="auto"/>
            <w:vAlign w:val="center"/>
            <w:hideMark/>
          </w:tcPr>
          <w:p w14:paraId="39279FE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w:t>
            </w:r>
          </w:p>
        </w:tc>
        <w:tc>
          <w:tcPr>
            <w:tcW w:w="447" w:type="dxa"/>
            <w:tcBorders>
              <w:top w:val="nil"/>
              <w:left w:val="nil"/>
              <w:bottom w:val="nil"/>
              <w:right w:val="nil"/>
            </w:tcBorders>
            <w:shd w:val="clear" w:color="000000" w:fill="DDEBF7"/>
            <w:vAlign w:val="center"/>
            <w:hideMark/>
          </w:tcPr>
          <w:p w14:paraId="402E29D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w:t>
            </w:r>
          </w:p>
        </w:tc>
        <w:tc>
          <w:tcPr>
            <w:tcW w:w="448" w:type="dxa"/>
            <w:tcBorders>
              <w:top w:val="nil"/>
              <w:left w:val="nil"/>
              <w:bottom w:val="nil"/>
              <w:right w:val="single" w:sz="8" w:space="0" w:color="auto"/>
            </w:tcBorders>
            <w:shd w:val="clear" w:color="auto" w:fill="auto"/>
            <w:vAlign w:val="center"/>
            <w:hideMark/>
          </w:tcPr>
          <w:p w14:paraId="4607536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635" w:type="dxa"/>
            <w:tcBorders>
              <w:top w:val="nil"/>
              <w:left w:val="nil"/>
              <w:bottom w:val="nil"/>
              <w:right w:val="nil"/>
            </w:tcBorders>
            <w:shd w:val="clear" w:color="000000" w:fill="DDEBF7"/>
            <w:vAlign w:val="center"/>
            <w:hideMark/>
          </w:tcPr>
          <w:p w14:paraId="22166DE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2.18</w:t>
            </w:r>
          </w:p>
        </w:tc>
        <w:tc>
          <w:tcPr>
            <w:tcW w:w="630" w:type="dxa"/>
            <w:tcBorders>
              <w:top w:val="nil"/>
              <w:left w:val="nil"/>
              <w:bottom w:val="nil"/>
              <w:right w:val="single" w:sz="8" w:space="0" w:color="auto"/>
            </w:tcBorders>
            <w:shd w:val="clear" w:color="auto" w:fill="auto"/>
            <w:vAlign w:val="center"/>
            <w:hideMark/>
          </w:tcPr>
          <w:p w14:paraId="5183239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2.13</w:t>
            </w:r>
          </w:p>
        </w:tc>
        <w:tc>
          <w:tcPr>
            <w:tcW w:w="491" w:type="dxa"/>
            <w:tcBorders>
              <w:top w:val="nil"/>
              <w:left w:val="nil"/>
              <w:bottom w:val="nil"/>
              <w:right w:val="nil"/>
            </w:tcBorders>
            <w:shd w:val="clear" w:color="000000" w:fill="DDEBF7"/>
            <w:vAlign w:val="center"/>
            <w:hideMark/>
          </w:tcPr>
          <w:p w14:paraId="2EF833B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02E3C1C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768CC24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1.03</w:t>
            </w:r>
          </w:p>
        </w:tc>
        <w:tc>
          <w:tcPr>
            <w:tcW w:w="540" w:type="dxa"/>
            <w:tcBorders>
              <w:top w:val="nil"/>
              <w:left w:val="nil"/>
              <w:bottom w:val="nil"/>
              <w:right w:val="nil"/>
            </w:tcBorders>
            <w:shd w:val="clear" w:color="auto" w:fill="auto"/>
            <w:noWrap/>
            <w:vAlign w:val="center"/>
            <w:hideMark/>
          </w:tcPr>
          <w:p w14:paraId="110634B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1.31</w:t>
            </w:r>
          </w:p>
        </w:tc>
        <w:tc>
          <w:tcPr>
            <w:tcW w:w="548" w:type="dxa"/>
            <w:tcBorders>
              <w:top w:val="nil"/>
              <w:left w:val="single" w:sz="8" w:space="0" w:color="auto"/>
              <w:bottom w:val="nil"/>
              <w:right w:val="nil"/>
            </w:tcBorders>
            <w:shd w:val="clear" w:color="000000" w:fill="DDEBF7"/>
            <w:vAlign w:val="center"/>
            <w:hideMark/>
          </w:tcPr>
          <w:p w14:paraId="3620A13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311</w:t>
            </w:r>
          </w:p>
        </w:tc>
        <w:tc>
          <w:tcPr>
            <w:tcW w:w="540" w:type="dxa"/>
            <w:tcBorders>
              <w:top w:val="nil"/>
              <w:left w:val="nil"/>
              <w:bottom w:val="nil"/>
              <w:right w:val="single" w:sz="8" w:space="0" w:color="auto"/>
            </w:tcBorders>
            <w:shd w:val="clear" w:color="auto" w:fill="auto"/>
            <w:vAlign w:val="center"/>
            <w:hideMark/>
          </w:tcPr>
          <w:p w14:paraId="1CD50A2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316</w:t>
            </w:r>
          </w:p>
        </w:tc>
        <w:tc>
          <w:tcPr>
            <w:tcW w:w="510" w:type="dxa"/>
            <w:tcBorders>
              <w:top w:val="nil"/>
              <w:left w:val="nil"/>
              <w:bottom w:val="nil"/>
              <w:right w:val="nil"/>
            </w:tcBorders>
            <w:shd w:val="clear" w:color="000000" w:fill="DDEBF7"/>
            <w:vAlign w:val="center"/>
            <w:hideMark/>
          </w:tcPr>
          <w:p w14:paraId="33F25D5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61</w:t>
            </w:r>
          </w:p>
        </w:tc>
        <w:tc>
          <w:tcPr>
            <w:tcW w:w="634" w:type="dxa"/>
            <w:tcBorders>
              <w:top w:val="nil"/>
              <w:left w:val="nil"/>
              <w:bottom w:val="nil"/>
              <w:right w:val="nil"/>
            </w:tcBorders>
            <w:shd w:val="clear" w:color="auto" w:fill="auto"/>
            <w:vAlign w:val="center"/>
            <w:hideMark/>
          </w:tcPr>
          <w:p w14:paraId="73F3CC2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19</w:t>
            </w:r>
          </w:p>
        </w:tc>
        <w:tc>
          <w:tcPr>
            <w:tcW w:w="1018" w:type="dxa"/>
            <w:tcBorders>
              <w:top w:val="nil"/>
              <w:left w:val="single" w:sz="8" w:space="0" w:color="auto"/>
              <w:bottom w:val="nil"/>
              <w:right w:val="nil"/>
            </w:tcBorders>
            <w:shd w:val="clear" w:color="000000" w:fill="DDEBF7"/>
            <w:noWrap/>
            <w:vAlign w:val="center"/>
            <w:hideMark/>
          </w:tcPr>
          <w:p w14:paraId="6AEB4C6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2670</w:t>
            </w:r>
            <w:r>
              <w:rPr>
                <w:rFonts w:cs="Arial"/>
                <w:sz w:val="16"/>
                <w:szCs w:val="16"/>
                <w:lang w:eastAsia="en-CA"/>
              </w:rPr>
              <w:t xml:space="preserve"> </w:t>
            </w:r>
            <w:r w:rsidRPr="00247322">
              <w:rPr>
                <w:rFonts w:cs="Arial"/>
                <w:sz w:val="16"/>
                <w:szCs w:val="16"/>
                <w:lang w:eastAsia="en-CA"/>
              </w:rPr>
              <w:t>(147)</w:t>
            </w:r>
          </w:p>
        </w:tc>
        <w:tc>
          <w:tcPr>
            <w:tcW w:w="1048" w:type="dxa"/>
            <w:tcBorders>
              <w:top w:val="nil"/>
              <w:left w:val="nil"/>
              <w:bottom w:val="nil"/>
              <w:right w:val="single" w:sz="8" w:space="0" w:color="auto"/>
            </w:tcBorders>
            <w:shd w:val="clear" w:color="auto" w:fill="auto"/>
            <w:noWrap/>
            <w:vAlign w:val="center"/>
            <w:hideMark/>
          </w:tcPr>
          <w:p w14:paraId="5FDE143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2719</w:t>
            </w:r>
            <w:r w:rsidR="0084577B">
              <w:rPr>
                <w:rFonts w:cs="Arial"/>
                <w:sz w:val="16"/>
                <w:szCs w:val="16"/>
                <w:lang w:eastAsia="en-CA"/>
              </w:rPr>
              <w:t xml:space="preserve"> </w:t>
            </w:r>
            <w:r w:rsidRPr="00247322">
              <w:rPr>
                <w:rFonts w:cs="Arial"/>
                <w:sz w:val="16"/>
                <w:szCs w:val="16"/>
                <w:lang w:eastAsia="en-CA"/>
              </w:rPr>
              <w:t>(250)</w:t>
            </w:r>
          </w:p>
        </w:tc>
        <w:tc>
          <w:tcPr>
            <w:tcW w:w="583" w:type="dxa"/>
            <w:tcBorders>
              <w:top w:val="nil"/>
              <w:left w:val="nil"/>
              <w:bottom w:val="nil"/>
              <w:right w:val="nil"/>
            </w:tcBorders>
            <w:shd w:val="clear" w:color="000000" w:fill="DDEBF7"/>
            <w:noWrap/>
            <w:vAlign w:val="center"/>
            <w:hideMark/>
          </w:tcPr>
          <w:p w14:paraId="65BA0F8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664</w:t>
            </w:r>
          </w:p>
        </w:tc>
        <w:tc>
          <w:tcPr>
            <w:tcW w:w="632" w:type="dxa"/>
            <w:tcBorders>
              <w:top w:val="nil"/>
              <w:left w:val="nil"/>
              <w:bottom w:val="nil"/>
              <w:right w:val="nil"/>
            </w:tcBorders>
            <w:shd w:val="clear" w:color="auto" w:fill="auto"/>
            <w:noWrap/>
            <w:vAlign w:val="center"/>
            <w:hideMark/>
          </w:tcPr>
          <w:p w14:paraId="2DF31C9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311</w:t>
            </w:r>
          </w:p>
        </w:tc>
      </w:tr>
      <w:tr w:rsidR="00464679" w:rsidRPr="00247322" w14:paraId="32C4E830" w14:textId="77777777" w:rsidTr="002F51AE">
        <w:trPr>
          <w:cantSplit/>
        </w:trPr>
        <w:tc>
          <w:tcPr>
            <w:tcW w:w="900" w:type="dxa"/>
            <w:vMerge/>
            <w:tcBorders>
              <w:left w:val="nil"/>
              <w:right w:val="single" w:sz="8" w:space="0" w:color="auto"/>
            </w:tcBorders>
            <w:shd w:val="clear" w:color="auto" w:fill="auto"/>
            <w:vAlign w:val="center"/>
            <w:hideMark/>
          </w:tcPr>
          <w:p w14:paraId="532C2849"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60125581"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9</w:t>
            </w:r>
          </w:p>
        </w:tc>
        <w:tc>
          <w:tcPr>
            <w:tcW w:w="720" w:type="dxa"/>
            <w:tcBorders>
              <w:top w:val="nil"/>
              <w:left w:val="nil"/>
              <w:bottom w:val="nil"/>
              <w:right w:val="single" w:sz="8" w:space="0" w:color="auto"/>
            </w:tcBorders>
            <w:shd w:val="clear" w:color="auto" w:fill="auto"/>
            <w:vAlign w:val="center"/>
            <w:hideMark/>
          </w:tcPr>
          <w:p w14:paraId="3A671FAA"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297F</w:t>
            </w:r>
          </w:p>
        </w:tc>
        <w:tc>
          <w:tcPr>
            <w:tcW w:w="477" w:type="dxa"/>
            <w:tcBorders>
              <w:top w:val="nil"/>
              <w:left w:val="nil"/>
              <w:bottom w:val="nil"/>
              <w:right w:val="nil"/>
            </w:tcBorders>
            <w:shd w:val="clear" w:color="000000" w:fill="DDEBF7"/>
            <w:vAlign w:val="center"/>
            <w:hideMark/>
          </w:tcPr>
          <w:p w14:paraId="21368285"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4339DFEA"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1E4FE54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1.1</w:t>
            </w:r>
          </w:p>
        </w:tc>
        <w:tc>
          <w:tcPr>
            <w:tcW w:w="450" w:type="dxa"/>
            <w:tcBorders>
              <w:top w:val="nil"/>
              <w:left w:val="nil"/>
              <w:bottom w:val="nil"/>
              <w:right w:val="single" w:sz="8" w:space="0" w:color="auto"/>
            </w:tcBorders>
            <w:shd w:val="clear" w:color="auto" w:fill="auto"/>
            <w:vAlign w:val="center"/>
            <w:hideMark/>
          </w:tcPr>
          <w:p w14:paraId="7A1CBE3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w:t>
            </w:r>
          </w:p>
        </w:tc>
        <w:tc>
          <w:tcPr>
            <w:tcW w:w="447" w:type="dxa"/>
            <w:tcBorders>
              <w:top w:val="nil"/>
              <w:left w:val="nil"/>
              <w:bottom w:val="nil"/>
              <w:right w:val="nil"/>
            </w:tcBorders>
            <w:shd w:val="clear" w:color="000000" w:fill="DDEBF7"/>
            <w:vAlign w:val="center"/>
            <w:hideMark/>
          </w:tcPr>
          <w:p w14:paraId="3BBB59B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w:t>
            </w:r>
          </w:p>
        </w:tc>
        <w:tc>
          <w:tcPr>
            <w:tcW w:w="448" w:type="dxa"/>
            <w:tcBorders>
              <w:top w:val="nil"/>
              <w:left w:val="nil"/>
              <w:bottom w:val="nil"/>
              <w:right w:val="single" w:sz="8" w:space="0" w:color="auto"/>
            </w:tcBorders>
            <w:shd w:val="clear" w:color="auto" w:fill="auto"/>
            <w:vAlign w:val="center"/>
            <w:hideMark/>
          </w:tcPr>
          <w:p w14:paraId="1D6DB1C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w:t>
            </w:r>
          </w:p>
        </w:tc>
        <w:tc>
          <w:tcPr>
            <w:tcW w:w="635" w:type="dxa"/>
            <w:tcBorders>
              <w:top w:val="nil"/>
              <w:left w:val="nil"/>
              <w:bottom w:val="nil"/>
              <w:right w:val="nil"/>
            </w:tcBorders>
            <w:shd w:val="clear" w:color="000000" w:fill="DDEBF7"/>
            <w:vAlign w:val="center"/>
            <w:hideMark/>
          </w:tcPr>
          <w:p w14:paraId="144AC3A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2.16</w:t>
            </w:r>
          </w:p>
        </w:tc>
        <w:tc>
          <w:tcPr>
            <w:tcW w:w="630" w:type="dxa"/>
            <w:tcBorders>
              <w:top w:val="nil"/>
              <w:left w:val="nil"/>
              <w:bottom w:val="nil"/>
              <w:right w:val="single" w:sz="8" w:space="0" w:color="auto"/>
            </w:tcBorders>
            <w:shd w:val="clear" w:color="auto" w:fill="auto"/>
            <w:vAlign w:val="center"/>
            <w:hideMark/>
          </w:tcPr>
          <w:p w14:paraId="1341217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2.21</w:t>
            </w:r>
          </w:p>
        </w:tc>
        <w:tc>
          <w:tcPr>
            <w:tcW w:w="491" w:type="dxa"/>
            <w:tcBorders>
              <w:top w:val="nil"/>
              <w:left w:val="nil"/>
              <w:bottom w:val="nil"/>
              <w:right w:val="nil"/>
            </w:tcBorders>
            <w:shd w:val="clear" w:color="000000" w:fill="DDEBF7"/>
            <w:vAlign w:val="center"/>
            <w:hideMark/>
          </w:tcPr>
          <w:p w14:paraId="44AD510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480A7D5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55775FD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0.84</w:t>
            </w:r>
          </w:p>
        </w:tc>
        <w:tc>
          <w:tcPr>
            <w:tcW w:w="540" w:type="dxa"/>
            <w:tcBorders>
              <w:top w:val="nil"/>
              <w:left w:val="nil"/>
              <w:bottom w:val="nil"/>
              <w:right w:val="nil"/>
            </w:tcBorders>
            <w:shd w:val="clear" w:color="auto" w:fill="auto"/>
            <w:noWrap/>
            <w:vAlign w:val="center"/>
            <w:hideMark/>
          </w:tcPr>
          <w:p w14:paraId="5FA5019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1.24</w:t>
            </w:r>
          </w:p>
        </w:tc>
        <w:tc>
          <w:tcPr>
            <w:tcW w:w="548" w:type="dxa"/>
            <w:tcBorders>
              <w:top w:val="nil"/>
              <w:left w:val="single" w:sz="8" w:space="0" w:color="auto"/>
              <w:bottom w:val="nil"/>
              <w:right w:val="nil"/>
            </w:tcBorders>
            <w:shd w:val="clear" w:color="000000" w:fill="DDEBF7"/>
            <w:vAlign w:val="center"/>
            <w:hideMark/>
          </w:tcPr>
          <w:p w14:paraId="583ADE1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313</w:t>
            </w:r>
          </w:p>
        </w:tc>
        <w:tc>
          <w:tcPr>
            <w:tcW w:w="540" w:type="dxa"/>
            <w:tcBorders>
              <w:top w:val="nil"/>
              <w:left w:val="nil"/>
              <w:bottom w:val="nil"/>
              <w:right w:val="single" w:sz="8" w:space="0" w:color="auto"/>
            </w:tcBorders>
            <w:shd w:val="clear" w:color="auto" w:fill="auto"/>
            <w:vAlign w:val="center"/>
            <w:hideMark/>
          </w:tcPr>
          <w:p w14:paraId="6565EE5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319</w:t>
            </w:r>
          </w:p>
        </w:tc>
        <w:tc>
          <w:tcPr>
            <w:tcW w:w="510" w:type="dxa"/>
            <w:tcBorders>
              <w:top w:val="nil"/>
              <w:left w:val="nil"/>
              <w:bottom w:val="nil"/>
              <w:right w:val="nil"/>
            </w:tcBorders>
            <w:shd w:val="clear" w:color="000000" w:fill="DDEBF7"/>
            <w:vAlign w:val="center"/>
            <w:hideMark/>
          </w:tcPr>
          <w:p w14:paraId="12757A5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w:t>
            </w:r>
          </w:p>
        </w:tc>
        <w:tc>
          <w:tcPr>
            <w:tcW w:w="634" w:type="dxa"/>
            <w:tcBorders>
              <w:top w:val="nil"/>
              <w:left w:val="nil"/>
              <w:bottom w:val="nil"/>
              <w:right w:val="nil"/>
            </w:tcBorders>
            <w:shd w:val="clear" w:color="auto" w:fill="auto"/>
            <w:vAlign w:val="center"/>
            <w:hideMark/>
          </w:tcPr>
          <w:p w14:paraId="3FE3235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w:t>
            </w:r>
          </w:p>
        </w:tc>
        <w:tc>
          <w:tcPr>
            <w:tcW w:w="1018" w:type="dxa"/>
            <w:tcBorders>
              <w:top w:val="nil"/>
              <w:left w:val="single" w:sz="8" w:space="0" w:color="auto"/>
              <w:bottom w:val="nil"/>
              <w:right w:val="nil"/>
            </w:tcBorders>
            <w:shd w:val="clear" w:color="000000" w:fill="DDEBF7"/>
            <w:noWrap/>
            <w:vAlign w:val="center"/>
            <w:hideMark/>
          </w:tcPr>
          <w:p w14:paraId="07CE876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2345</w:t>
            </w:r>
            <w:r>
              <w:rPr>
                <w:rFonts w:cs="Arial"/>
                <w:sz w:val="16"/>
                <w:szCs w:val="16"/>
                <w:lang w:eastAsia="en-CA"/>
              </w:rPr>
              <w:t xml:space="preserve"> </w:t>
            </w:r>
            <w:r w:rsidRPr="00247322">
              <w:rPr>
                <w:rFonts w:cs="Arial"/>
                <w:sz w:val="16"/>
                <w:szCs w:val="16"/>
                <w:lang w:eastAsia="en-CA"/>
              </w:rPr>
              <w:t>(13)</w:t>
            </w:r>
          </w:p>
        </w:tc>
        <w:tc>
          <w:tcPr>
            <w:tcW w:w="1048" w:type="dxa"/>
            <w:tcBorders>
              <w:top w:val="nil"/>
              <w:left w:val="nil"/>
              <w:bottom w:val="nil"/>
              <w:right w:val="single" w:sz="8" w:space="0" w:color="auto"/>
            </w:tcBorders>
            <w:shd w:val="clear" w:color="auto" w:fill="auto"/>
            <w:noWrap/>
            <w:vAlign w:val="center"/>
            <w:hideMark/>
          </w:tcPr>
          <w:p w14:paraId="192C93D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2845</w:t>
            </w:r>
            <w:r w:rsidR="0084577B">
              <w:rPr>
                <w:rFonts w:cs="Arial"/>
                <w:sz w:val="16"/>
                <w:szCs w:val="16"/>
                <w:lang w:eastAsia="en-CA"/>
              </w:rPr>
              <w:t xml:space="preserve"> </w:t>
            </w:r>
            <w:r w:rsidRPr="00247322">
              <w:rPr>
                <w:rFonts w:cs="Arial"/>
                <w:sz w:val="16"/>
                <w:szCs w:val="16"/>
                <w:lang w:eastAsia="en-CA"/>
              </w:rPr>
              <w:t>(12)</w:t>
            </w:r>
          </w:p>
        </w:tc>
        <w:tc>
          <w:tcPr>
            <w:tcW w:w="583" w:type="dxa"/>
            <w:tcBorders>
              <w:top w:val="nil"/>
              <w:left w:val="nil"/>
              <w:bottom w:val="nil"/>
              <w:right w:val="nil"/>
            </w:tcBorders>
            <w:shd w:val="clear" w:color="000000" w:fill="DDEBF7"/>
            <w:noWrap/>
            <w:vAlign w:val="center"/>
            <w:hideMark/>
          </w:tcPr>
          <w:p w14:paraId="5E3085C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385</w:t>
            </w:r>
          </w:p>
        </w:tc>
        <w:tc>
          <w:tcPr>
            <w:tcW w:w="632" w:type="dxa"/>
            <w:tcBorders>
              <w:top w:val="nil"/>
              <w:left w:val="nil"/>
              <w:bottom w:val="nil"/>
              <w:right w:val="nil"/>
            </w:tcBorders>
            <w:shd w:val="clear" w:color="auto" w:fill="auto"/>
            <w:noWrap/>
            <w:vAlign w:val="center"/>
            <w:hideMark/>
          </w:tcPr>
          <w:p w14:paraId="0688377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413</w:t>
            </w:r>
          </w:p>
        </w:tc>
      </w:tr>
      <w:tr w:rsidR="00464679" w:rsidRPr="00247322" w14:paraId="68FD89A9" w14:textId="77777777" w:rsidTr="002F51AE">
        <w:trPr>
          <w:cantSplit/>
        </w:trPr>
        <w:tc>
          <w:tcPr>
            <w:tcW w:w="900" w:type="dxa"/>
            <w:vMerge/>
            <w:tcBorders>
              <w:left w:val="nil"/>
              <w:bottom w:val="single" w:sz="8" w:space="0" w:color="auto"/>
              <w:right w:val="single" w:sz="8" w:space="0" w:color="auto"/>
            </w:tcBorders>
            <w:shd w:val="clear" w:color="auto" w:fill="auto"/>
            <w:vAlign w:val="center"/>
            <w:hideMark/>
          </w:tcPr>
          <w:p w14:paraId="470C3B00"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single" w:sz="8" w:space="0" w:color="auto"/>
              <w:right w:val="single" w:sz="8" w:space="0" w:color="auto"/>
            </w:tcBorders>
            <w:shd w:val="clear" w:color="auto" w:fill="auto"/>
            <w:vAlign w:val="center"/>
            <w:hideMark/>
          </w:tcPr>
          <w:p w14:paraId="3B40465E"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10</w:t>
            </w:r>
          </w:p>
        </w:tc>
        <w:tc>
          <w:tcPr>
            <w:tcW w:w="720" w:type="dxa"/>
            <w:tcBorders>
              <w:top w:val="nil"/>
              <w:left w:val="nil"/>
              <w:bottom w:val="single" w:sz="8" w:space="0" w:color="auto"/>
              <w:right w:val="single" w:sz="8" w:space="0" w:color="auto"/>
            </w:tcBorders>
            <w:shd w:val="clear" w:color="auto" w:fill="auto"/>
            <w:vAlign w:val="center"/>
            <w:hideMark/>
          </w:tcPr>
          <w:p w14:paraId="2BD8560C"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307F</w:t>
            </w:r>
          </w:p>
        </w:tc>
        <w:tc>
          <w:tcPr>
            <w:tcW w:w="477" w:type="dxa"/>
            <w:tcBorders>
              <w:top w:val="nil"/>
              <w:left w:val="nil"/>
              <w:bottom w:val="single" w:sz="8" w:space="0" w:color="auto"/>
              <w:right w:val="nil"/>
            </w:tcBorders>
            <w:shd w:val="clear" w:color="000000" w:fill="DDEBF7"/>
            <w:vAlign w:val="center"/>
            <w:hideMark/>
          </w:tcPr>
          <w:p w14:paraId="2569D24B"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single" w:sz="8" w:space="0" w:color="auto"/>
              <w:right w:val="single" w:sz="8" w:space="0" w:color="auto"/>
            </w:tcBorders>
            <w:shd w:val="clear" w:color="auto" w:fill="auto"/>
            <w:vAlign w:val="center"/>
            <w:hideMark/>
          </w:tcPr>
          <w:p w14:paraId="67B5491B"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single" w:sz="8" w:space="0" w:color="auto"/>
              <w:right w:val="nil"/>
            </w:tcBorders>
            <w:shd w:val="clear" w:color="000000" w:fill="DDEBF7"/>
            <w:vAlign w:val="center"/>
            <w:hideMark/>
          </w:tcPr>
          <w:p w14:paraId="30C2840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450" w:type="dxa"/>
            <w:tcBorders>
              <w:top w:val="nil"/>
              <w:left w:val="nil"/>
              <w:bottom w:val="single" w:sz="8" w:space="0" w:color="auto"/>
              <w:right w:val="single" w:sz="8" w:space="0" w:color="auto"/>
            </w:tcBorders>
            <w:shd w:val="clear" w:color="auto" w:fill="auto"/>
            <w:vAlign w:val="center"/>
            <w:hideMark/>
          </w:tcPr>
          <w:p w14:paraId="3150A82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47" w:type="dxa"/>
            <w:tcBorders>
              <w:top w:val="nil"/>
              <w:left w:val="nil"/>
              <w:bottom w:val="single" w:sz="8" w:space="0" w:color="auto"/>
              <w:right w:val="nil"/>
            </w:tcBorders>
            <w:shd w:val="clear" w:color="000000" w:fill="DDEBF7"/>
            <w:vAlign w:val="center"/>
            <w:hideMark/>
          </w:tcPr>
          <w:p w14:paraId="7E4F102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448" w:type="dxa"/>
            <w:tcBorders>
              <w:top w:val="nil"/>
              <w:left w:val="nil"/>
              <w:bottom w:val="single" w:sz="8" w:space="0" w:color="auto"/>
              <w:right w:val="single" w:sz="8" w:space="0" w:color="auto"/>
            </w:tcBorders>
            <w:shd w:val="clear" w:color="auto" w:fill="auto"/>
            <w:vAlign w:val="center"/>
            <w:hideMark/>
          </w:tcPr>
          <w:p w14:paraId="3A2B359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635" w:type="dxa"/>
            <w:tcBorders>
              <w:top w:val="nil"/>
              <w:left w:val="nil"/>
              <w:bottom w:val="single" w:sz="8" w:space="0" w:color="auto"/>
              <w:right w:val="nil"/>
            </w:tcBorders>
            <w:shd w:val="clear" w:color="000000" w:fill="DDEBF7"/>
            <w:vAlign w:val="center"/>
            <w:hideMark/>
          </w:tcPr>
          <w:p w14:paraId="26B35C6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2.15</w:t>
            </w:r>
          </w:p>
        </w:tc>
        <w:tc>
          <w:tcPr>
            <w:tcW w:w="630" w:type="dxa"/>
            <w:tcBorders>
              <w:top w:val="nil"/>
              <w:left w:val="nil"/>
              <w:bottom w:val="single" w:sz="8" w:space="0" w:color="auto"/>
              <w:right w:val="single" w:sz="8" w:space="0" w:color="auto"/>
            </w:tcBorders>
            <w:shd w:val="clear" w:color="auto" w:fill="auto"/>
            <w:vAlign w:val="center"/>
            <w:hideMark/>
          </w:tcPr>
          <w:p w14:paraId="49EC11D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2.13</w:t>
            </w:r>
          </w:p>
        </w:tc>
        <w:tc>
          <w:tcPr>
            <w:tcW w:w="491" w:type="dxa"/>
            <w:tcBorders>
              <w:top w:val="nil"/>
              <w:left w:val="nil"/>
              <w:bottom w:val="single" w:sz="8" w:space="0" w:color="auto"/>
              <w:right w:val="nil"/>
            </w:tcBorders>
            <w:shd w:val="clear" w:color="000000" w:fill="DDEBF7"/>
            <w:vAlign w:val="center"/>
            <w:hideMark/>
          </w:tcPr>
          <w:p w14:paraId="007530B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single" w:sz="8" w:space="0" w:color="auto"/>
              <w:right w:val="single" w:sz="8" w:space="0" w:color="auto"/>
            </w:tcBorders>
            <w:shd w:val="clear" w:color="auto" w:fill="auto"/>
            <w:vAlign w:val="center"/>
            <w:hideMark/>
          </w:tcPr>
          <w:p w14:paraId="2ADA742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single" w:sz="8" w:space="0" w:color="auto"/>
              <w:right w:val="nil"/>
            </w:tcBorders>
            <w:shd w:val="clear" w:color="000000" w:fill="DDEBF7"/>
            <w:noWrap/>
            <w:vAlign w:val="center"/>
            <w:hideMark/>
          </w:tcPr>
          <w:p w14:paraId="19A70BA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0.89</w:t>
            </w:r>
          </w:p>
        </w:tc>
        <w:tc>
          <w:tcPr>
            <w:tcW w:w="540" w:type="dxa"/>
            <w:tcBorders>
              <w:top w:val="nil"/>
              <w:left w:val="nil"/>
              <w:bottom w:val="single" w:sz="8" w:space="0" w:color="auto"/>
              <w:right w:val="nil"/>
            </w:tcBorders>
            <w:shd w:val="clear" w:color="auto" w:fill="auto"/>
            <w:noWrap/>
            <w:vAlign w:val="center"/>
            <w:hideMark/>
          </w:tcPr>
          <w:p w14:paraId="38770B4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1.21</w:t>
            </w:r>
          </w:p>
        </w:tc>
        <w:tc>
          <w:tcPr>
            <w:tcW w:w="548" w:type="dxa"/>
            <w:tcBorders>
              <w:top w:val="nil"/>
              <w:left w:val="single" w:sz="8" w:space="0" w:color="auto"/>
              <w:bottom w:val="single" w:sz="8" w:space="0" w:color="auto"/>
              <w:right w:val="nil"/>
            </w:tcBorders>
            <w:shd w:val="clear" w:color="000000" w:fill="DDEBF7"/>
            <w:vAlign w:val="center"/>
            <w:hideMark/>
          </w:tcPr>
          <w:p w14:paraId="49F9744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310</w:t>
            </w:r>
          </w:p>
        </w:tc>
        <w:tc>
          <w:tcPr>
            <w:tcW w:w="540" w:type="dxa"/>
            <w:tcBorders>
              <w:top w:val="nil"/>
              <w:left w:val="nil"/>
              <w:bottom w:val="single" w:sz="8" w:space="0" w:color="auto"/>
              <w:right w:val="single" w:sz="8" w:space="0" w:color="auto"/>
            </w:tcBorders>
            <w:shd w:val="clear" w:color="auto" w:fill="auto"/>
            <w:vAlign w:val="center"/>
            <w:hideMark/>
          </w:tcPr>
          <w:p w14:paraId="01EFC91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320</w:t>
            </w:r>
          </w:p>
        </w:tc>
        <w:tc>
          <w:tcPr>
            <w:tcW w:w="510" w:type="dxa"/>
            <w:tcBorders>
              <w:top w:val="nil"/>
              <w:left w:val="nil"/>
              <w:bottom w:val="single" w:sz="8" w:space="0" w:color="auto"/>
              <w:right w:val="nil"/>
            </w:tcBorders>
            <w:shd w:val="clear" w:color="000000" w:fill="DDEBF7"/>
            <w:vAlign w:val="center"/>
            <w:hideMark/>
          </w:tcPr>
          <w:p w14:paraId="6701B79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71</w:t>
            </w:r>
          </w:p>
        </w:tc>
        <w:tc>
          <w:tcPr>
            <w:tcW w:w="634" w:type="dxa"/>
            <w:tcBorders>
              <w:top w:val="nil"/>
              <w:left w:val="nil"/>
              <w:bottom w:val="single" w:sz="8" w:space="0" w:color="auto"/>
              <w:right w:val="nil"/>
            </w:tcBorders>
            <w:shd w:val="clear" w:color="auto" w:fill="auto"/>
            <w:vAlign w:val="center"/>
            <w:hideMark/>
          </w:tcPr>
          <w:p w14:paraId="47ED05F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w:t>
            </w:r>
          </w:p>
        </w:tc>
        <w:tc>
          <w:tcPr>
            <w:tcW w:w="1018" w:type="dxa"/>
            <w:tcBorders>
              <w:top w:val="nil"/>
              <w:left w:val="single" w:sz="8" w:space="0" w:color="auto"/>
              <w:bottom w:val="single" w:sz="8" w:space="0" w:color="auto"/>
              <w:right w:val="nil"/>
            </w:tcBorders>
            <w:shd w:val="clear" w:color="000000" w:fill="DDEBF7"/>
            <w:noWrap/>
            <w:vAlign w:val="center"/>
            <w:hideMark/>
          </w:tcPr>
          <w:p w14:paraId="6B0A5A4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3189</w:t>
            </w:r>
            <w:r>
              <w:rPr>
                <w:rFonts w:cs="Arial"/>
                <w:sz w:val="16"/>
                <w:szCs w:val="16"/>
                <w:lang w:eastAsia="en-CA"/>
              </w:rPr>
              <w:t xml:space="preserve"> </w:t>
            </w:r>
            <w:r w:rsidRPr="00247322">
              <w:rPr>
                <w:rFonts w:cs="Arial"/>
                <w:sz w:val="16"/>
                <w:szCs w:val="16"/>
                <w:lang w:eastAsia="en-CA"/>
              </w:rPr>
              <w:t>(14)</w:t>
            </w:r>
          </w:p>
        </w:tc>
        <w:tc>
          <w:tcPr>
            <w:tcW w:w="1048" w:type="dxa"/>
            <w:tcBorders>
              <w:top w:val="nil"/>
              <w:left w:val="nil"/>
              <w:bottom w:val="single" w:sz="8" w:space="0" w:color="auto"/>
              <w:right w:val="single" w:sz="8" w:space="0" w:color="auto"/>
            </w:tcBorders>
            <w:shd w:val="clear" w:color="auto" w:fill="auto"/>
            <w:noWrap/>
            <w:vAlign w:val="center"/>
            <w:hideMark/>
          </w:tcPr>
          <w:p w14:paraId="07361A3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3235</w:t>
            </w:r>
            <w:r w:rsidR="0084577B">
              <w:rPr>
                <w:rFonts w:cs="Arial"/>
                <w:sz w:val="16"/>
                <w:szCs w:val="16"/>
                <w:lang w:eastAsia="en-CA"/>
              </w:rPr>
              <w:t xml:space="preserve"> </w:t>
            </w:r>
            <w:r w:rsidRPr="00247322">
              <w:rPr>
                <w:rFonts w:cs="Arial"/>
                <w:sz w:val="16"/>
                <w:szCs w:val="16"/>
                <w:lang w:eastAsia="en-CA"/>
              </w:rPr>
              <w:t>(64)</w:t>
            </w:r>
          </w:p>
        </w:tc>
        <w:tc>
          <w:tcPr>
            <w:tcW w:w="583" w:type="dxa"/>
            <w:tcBorders>
              <w:top w:val="nil"/>
              <w:left w:val="nil"/>
              <w:bottom w:val="single" w:sz="8" w:space="0" w:color="auto"/>
              <w:right w:val="nil"/>
            </w:tcBorders>
            <w:shd w:val="clear" w:color="000000" w:fill="DDEBF7"/>
            <w:noWrap/>
            <w:vAlign w:val="center"/>
            <w:hideMark/>
          </w:tcPr>
          <w:p w14:paraId="4198109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955</w:t>
            </w:r>
          </w:p>
        </w:tc>
        <w:tc>
          <w:tcPr>
            <w:tcW w:w="632" w:type="dxa"/>
            <w:tcBorders>
              <w:top w:val="nil"/>
              <w:left w:val="nil"/>
              <w:bottom w:val="single" w:sz="8" w:space="0" w:color="auto"/>
              <w:right w:val="nil"/>
            </w:tcBorders>
            <w:shd w:val="clear" w:color="auto" w:fill="auto"/>
            <w:noWrap/>
            <w:vAlign w:val="center"/>
            <w:hideMark/>
          </w:tcPr>
          <w:p w14:paraId="01C1203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486</w:t>
            </w:r>
          </w:p>
        </w:tc>
      </w:tr>
      <w:tr w:rsidR="0084577B" w:rsidRPr="00247322" w14:paraId="6BFE725E" w14:textId="77777777" w:rsidTr="002F51AE">
        <w:trPr>
          <w:cantSplit/>
        </w:trPr>
        <w:tc>
          <w:tcPr>
            <w:tcW w:w="900" w:type="dxa"/>
            <w:tcBorders>
              <w:top w:val="nil"/>
              <w:left w:val="nil"/>
              <w:bottom w:val="single" w:sz="8" w:space="0" w:color="auto"/>
              <w:right w:val="single" w:sz="8" w:space="0" w:color="auto"/>
            </w:tcBorders>
            <w:shd w:val="clear" w:color="auto" w:fill="auto"/>
            <w:vAlign w:val="center"/>
            <w:hideMark/>
          </w:tcPr>
          <w:p w14:paraId="619714A0" w14:textId="77777777" w:rsidR="00231F74" w:rsidRPr="00247322" w:rsidRDefault="00231F74" w:rsidP="00464679">
            <w:pPr>
              <w:spacing w:before="0" w:after="0"/>
              <w:rPr>
                <w:rFonts w:cs="Arial"/>
                <w:sz w:val="16"/>
                <w:szCs w:val="16"/>
                <w:lang w:eastAsia="en-CA"/>
              </w:rPr>
            </w:pPr>
            <w:r w:rsidRPr="00247322">
              <w:rPr>
                <w:rFonts w:cs="Arial"/>
                <w:sz w:val="16"/>
                <w:szCs w:val="16"/>
                <w:lang w:eastAsia="en-CA"/>
              </w:rPr>
              <w:t>Sept. 21</w:t>
            </w:r>
          </w:p>
        </w:tc>
        <w:tc>
          <w:tcPr>
            <w:tcW w:w="560" w:type="dxa"/>
            <w:tcBorders>
              <w:top w:val="nil"/>
              <w:left w:val="nil"/>
              <w:bottom w:val="single" w:sz="8" w:space="0" w:color="auto"/>
              <w:right w:val="single" w:sz="8" w:space="0" w:color="auto"/>
            </w:tcBorders>
            <w:shd w:val="clear" w:color="auto" w:fill="auto"/>
            <w:vAlign w:val="center"/>
            <w:hideMark/>
          </w:tcPr>
          <w:p w14:paraId="7BFF351C" w14:textId="77777777" w:rsidR="00231F74" w:rsidRPr="00247322" w:rsidRDefault="00231F74" w:rsidP="00247322">
            <w:pPr>
              <w:spacing w:before="0" w:after="0"/>
              <w:rPr>
                <w:rFonts w:cs="Arial"/>
                <w:sz w:val="16"/>
                <w:szCs w:val="16"/>
                <w:lang w:eastAsia="en-CA"/>
              </w:rPr>
            </w:pPr>
            <w:r w:rsidRPr="00247322">
              <w:rPr>
                <w:rFonts w:cs="Arial"/>
                <w:sz w:val="16"/>
                <w:szCs w:val="16"/>
                <w:lang w:eastAsia="en-CA"/>
              </w:rPr>
              <w:t>1</w:t>
            </w:r>
          </w:p>
        </w:tc>
        <w:tc>
          <w:tcPr>
            <w:tcW w:w="720" w:type="dxa"/>
            <w:tcBorders>
              <w:top w:val="nil"/>
              <w:left w:val="nil"/>
              <w:bottom w:val="single" w:sz="8" w:space="0" w:color="auto"/>
              <w:right w:val="single" w:sz="8" w:space="0" w:color="auto"/>
            </w:tcBorders>
            <w:shd w:val="clear" w:color="auto" w:fill="auto"/>
            <w:vAlign w:val="center"/>
            <w:hideMark/>
          </w:tcPr>
          <w:p w14:paraId="08A55E19" w14:textId="77777777" w:rsidR="00231F74" w:rsidRPr="00247322" w:rsidRDefault="00231F74" w:rsidP="00247322">
            <w:pPr>
              <w:spacing w:before="0" w:after="0"/>
              <w:rPr>
                <w:rFonts w:cs="Arial"/>
                <w:sz w:val="16"/>
                <w:szCs w:val="16"/>
                <w:lang w:eastAsia="en-CA"/>
              </w:rPr>
            </w:pPr>
            <w:r w:rsidRPr="00247322">
              <w:rPr>
                <w:rFonts w:cs="Arial"/>
                <w:sz w:val="16"/>
                <w:szCs w:val="16"/>
                <w:lang w:eastAsia="en-CA"/>
              </w:rPr>
              <w:t>305F</w:t>
            </w:r>
          </w:p>
        </w:tc>
        <w:tc>
          <w:tcPr>
            <w:tcW w:w="477" w:type="dxa"/>
            <w:tcBorders>
              <w:top w:val="nil"/>
              <w:left w:val="nil"/>
              <w:bottom w:val="single" w:sz="8" w:space="0" w:color="auto"/>
              <w:right w:val="nil"/>
            </w:tcBorders>
            <w:shd w:val="clear" w:color="000000" w:fill="DDEBF7"/>
            <w:vAlign w:val="center"/>
            <w:hideMark/>
          </w:tcPr>
          <w:p w14:paraId="4B17A05A" w14:textId="77777777" w:rsidR="00231F74"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single" w:sz="8" w:space="0" w:color="auto"/>
              <w:right w:val="single" w:sz="8" w:space="0" w:color="auto"/>
            </w:tcBorders>
            <w:shd w:val="clear" w:color="auto" w:fill="auto"/>
            <w:vAlign w:val="center"/>
            <w:hideMark/>
          </w:tcPr>
          <w:p w14:paraId="646F6A2B" w14:textId="77777777" w:rsidR="00231F74"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single" w:sz="8" w:space="0" w:color="auto"/>
              <w:right w:val="nil"/>
            </w:tcBorders>
            <w:shd w:val="clear" w:color="000000" w:fill="DDEBF7"/>
            <w:vAlign w:val="center"/>
            <w:hideMark/>
          </w:tcPr>
          <w:p w14:paraId="2148ECC8"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3.2</w:t>
            </w:r>
          </w:p>
        </w:tc>
        <w:tc>
          <w:tcPr>
            <w:tcW w:w="450" w:type="dxa"/>
            <w:tcBorders>
              <w:top w:val="nil"/>
              <w:left w:val="nil"/>
              <w:bottom w:val="single" w:sz="8" w:space="0" w:color="auto"/>
              <w:right w:val="single" w:sz="8" w:space="0" w:color="auto"/>
            </w:tcBorders>
            <w:shd w:val="clear" w:color="auto" w:fill="auto"/>
            <w:vAlign w:val="center"/>
            <w:hideMark/>
          </w:tcPr>
          <w:p w14:paraId="05B0837C"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3.1</w:t>
            </w:r>
          </w:p>
        </w:tc>
        <w:tc>
          <w:tcPr>
            <w:tcW w:w="447" w:type="dxa"/>
            <w:tcBorders>
              <w:top w:val="nil"/>
              <w:left w:val="nil"/>
              <w:bottom w:val="single" w:sz="8" w:space="0" w:color="auto"/>
              <w:right w:val="nil"/>
            </w:tcBorders>
            <w:shd w:val="clear" w:color="000000" w:fill="DDEBF7"/>
            <w:vAlign w:val="center"/>
            <w:hideMark/>
          </w:tcPr>
          <w:p w14:paraId="5FB0E2D1"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44</w:t>
            </w:r>
          </w:p>
        </w:tc>
        <w:tc>
          <w:tcPr>
            <w:tcW w:w="448" w:type="dxa"/>
            <w:tcBorders>
              <w:top w:val="nil"/>
              <w:left w:val="nil"/>
              <w:bottom w:val="single" w:sz="8" w:space="0" w:color="auto"/>
              <w:right w:val="single" w:sz="8" w:space="0" w:color="auto"/>
            </w:tcBorders>
            <w:shd w:val="clear" w:color="auto" w:fill="auto"/>
            <w:vAlign w:val="center"/>
            <w:hideMark/>
          </w:tcPr>
          <w:p w14:paraId="1FFA63AA"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44</w:t>
            </w:r>
          </w:p>
        </w:tc>
        <w:tc>
          <w:tcPr>
            <w:tcW w:w="635" w:type="dxa"/>
            <w:tcBorders>
              <w:top w:val="nil"/>
              <w:left w:val="nil"/>
              <w:bottom w:val="single" w:sz="8" w:space="0" w:color="auto"/>
              <w:right w:val="nil"/>
            </w:tcBorders>
            <w:shd w:val="clear" w:color="000000" w:fill="DDEBF7"/>
            <w:vAlign w:val="center"/>
            <w:hideMark/>
          </w:tcPr>
          <w:p w14:paraId="63CE2E46"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2.12</w:t>
            </w:r>
          </w:p>
        </w:tc>
        <w:tc>
          <w:tcPr>
            <w:tcW w:w="630" w:type="dxa"/>
            <w:tcBorders>
              <w:top w:val="nil"/>
              <w:left w:val="nil"/>
              <w:bottom w:val="single" w:sz="8" w:space="0" w:color="auto"/>
              <w:right w:val="single" w:sz="8" w:space="0" w:color="auto"/>
            </w:tcBorders>
            <w:shd w:val="clear" w:color="auto" w:fill="auto"/>
            <w:vAlign w:val="center"/>
            <w:hideMark/>
          </w:tcPr>
          <w:p w14:paraId="77D21223"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2.11</w:t>
            </w:r>
          </w:p>
        </w:tc>
        <w:tc>
          <w:tcPr>
            <w:tcW w:w="491" w:type="dxa"/>
            <w:tcBorders>
              <w:top w:val="nil"/>
              <w:left w:val="nil"/>
              <w:bottom w:val="single" w:sz="8" w:space="0" w:color="auto"/>
              <w:right w:val="nil"/>
            </w:tcBorders>
            <w:shd w:val="clear" w:color="000000" w:fill="DDEBF7"/>
            <w:vAlign w:val="center"/>
            <w:hideMark/>
          </w:tcPr>
          <w:p w14:paraId="510EB955"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125</w:t>
            </w:r>
          </w:p>
        </w:tc>
        <w:tc>
          <w:tcPr>
            <w:tcW w:w="491" w:type="dxa"/>
            <w:tcBorders>
              <w:top w:val="nil"/>
              <w:left w:val="nil"/>
              <w:bottom w:val="single" w:sz="8" w:space="0" w:color="auto"/>
              <w:right w:val="single" w:sz="8" w:space="0" w:color="auto"/>
            </w:tcBorders>
            <w:shd w:val="clear" w:color="auto" w:fill="auto"/>
            <w:vAlign w:val="center"/>
            <w:hideMark/>
          </w:tcPr>
          <w:p w14:paraId="3CE8CC05"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125</w:t>
            </w:r>
          </w:p>
        </w:tc>
        <w:tc>
          <w:tcPr>
            <w:tcW w:w="540" w:type="dxa"/>
            <w:tcBorders>
              <w:top w:val="nil"/>
              <w:left w:val="nil"/>
              <w:bottom w:val="nil"/>
              <w:right w:val="nil"/>
            </w:tcBorders>
            <w:shd w:val="clear" w:color="000000" w:fill="DDEBF7"/>
            <w:noWrap/>
            <w:vAlign w:val="center"/>
            <w:hideMark/>
          </w:tcPr>
          <w:p w14:paraId="49E7A2FF"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auto" w:fill="auto"/>
            <w:noWrap/>
            <w:vAlign w:val="center"/>
            <w:hideMark/>
          </w:tcPr>
          <w:p w14:paraId="5664FFE7"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1.26</w:t>
            </w:r>
          </w:p>
        </w:tc>
        <w:tc>
          <w:tcPr>
            <w:tcW w:w="548" w:type="dxa"/>
            <w:tcBorders>
              <w:top w:val="nil"/>
              <w:left w:val="single" w:sz="8" w:space="0" w:color="auto"/>
              <w:bottom w:val="single" w:sz="8" w:space="0" w:color="auto"/>
              <w:right w:val="nil"/>
            </w:tcBorders>
            <w:shd w:val="clear" w:color="000000" w:fill="DDEBF7"/>
            <w:vAlign w:val="center"/>
            <w:hideMark/>
          </w:tcPr>
          <w:p w14:paraId="7BBA3700"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276</w:t>
            </w:r>
          </w:p>
        </w:tc>
        <w:tc>
          <w:tcPr>
            <w:tcW w:w="540" w:type="dxa"/>
            <w:tcBorders>
              <w:top w:val="nil"/>
              <w:left w:val="nil"/>
              <w:bottom w:val="single" w:sz="8" w:space="0" w:color="auto"/>
              <w:right w:val="single" w:sz="8" w:space="0" w:color="auto"/>
            </w:tcBorders>
            <w:shd w:val="clear" w:color="auto" w:fill="auto"/>
            <w:vAlign w:val="center"/>
            <w:hideMark/>
          </w:tcPr>
          <w:p w14:paraId="31DD0565"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301</w:t>
            </w:r>
          </w:p>
        </w:tc>
        <w:tc>
          <w:tcPr>
            <w:tcW w:w="510" w:type="dxa"/>
            <w:tcBorders>
              <w:top w:val="nil"/>
              <w:left w:val="nil"/>
              <w:bottom w:val="single" w:sz="8" w:space="0" w:color="auto"/>
              <w:right w:val="nil"/>
            </w:tcBorders>
            <w:shd w:val="clear" w:color="000000" w:fill="DDEBF7"/>
            <w:vAlign w:val="center"/>
            <w:hideMark/>
          </w:tcPr>
          <w:p w14:paraId="0724BA0E"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39</w:t>
            </w:r>
          </w:p>
        </w:tc>
        <w:tc>
          <w:tcPr>
            <w:tcW w:w="634" w:type="dxa"/>
            <w:tcBorders>
              <w:top w:val="nil"/>
              <w:left w:val="nil"/>
              <w:bottom w:val="single" w:sz="8" w:space="0" w:color="auto"/>
              <w:right w:val="nil"/>
            </w:tcBorders>
            <w:shd w:val="clear" w:color="auto" w:fill="auto"/>
            <w:vAlign w:val="center"/>
            <w:hideMark/>
          </w:tcPr>
          <w:p w14:paraId="27024DB4"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6</w:t>
            </w:r>
          </w:p>
        </w:tc>
        <w:tc>
          <w:tcPr>
            <w:tcW w:w="1018" w:type="dxa"/>
            <w:tcBorders>
              <w:top w:val="nil"/>
              <w:left w:val="single" w:sz="8" w:space="0" w:color="auto"/>
              <w:bottom w:val="single" w:sz="8" w:space="0" w:color="auto"/>
              <w:right w:val="nil"/>
            </w:tcBorders>
            <w:shd w:val="clear" w:color="000000" w:fill="DDEBF7"/>
            <w:noWrap/>
            <w:vAlign w:val="center"/>
            <w:hideMark/>
          </w:tcPr>
          <w:p w14:paraId="1E6BC916"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2794</w:t>
            </w:r>
            <w:r w:rsidR="00247322">
              <w:rPr>
                <w:rFonts w:cs="Arial"/>
                <w:sz w:val="16"/>
                <w:szCs w:val="16"/>
                <w:lang w:eastAsia="en-CA"/>
              </w:rPr>
              <w:t xml:space="preserve"> </w:t>
            </w:r>
            <w:r w:rsidRPr="00247322">
              <w:rPr>
                <w:rFonts w:cs="Arial"/>
                <w:sz w:val="16"/>
                <w:szCs w:val="16"/>
                <w:lang w:eastAsia="en-CA"/>
              </w:rPr>
              <w:t>(17)</w:t>
            </w:r>
          </w:p>
        </w:tc>
        <w:tc>
          <w:tcPr>
            <w:tcW w:w="1048" w:type="dxa"/>
            <w:tcBorders>
              <w:top w:val="nil"/>
              <w:left w:val="nil"/>
              <w:bottom w:val="single" w:sz="8" w:space="0" w:color="auto"/>
              <w:right w:val="single" w:sz="8" w:space="0" w:color="auto"/>
            </w:tcBorders>
            <w:shd w:val="clear" w:color="auto" w:fill="auto"/>
            <w:noWrap/>
            <w:vAlign w:val="center"/>
            <w:hideMark/>
          </w:tcPr>
          <w:p w14:paraId="280E0A8A"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3048</w:t>
            </w:r>
            <w:r w:rsidR="0084577B">
              <w:rPr>
                <w:rFonts w:cs="Arial"/>
                <w:sz w:val="16"/>
                <w:szCs w:val="16"/>
                <w:lang w:eastAsia="en-CA"/>
              </w:rPr>
              <w:t xml:space="preserve"> </w:t>
            </w:r>
            <w:r w:rsidRPr="00247322">
              <w:rPr>
                <w:rFonts w:cs="Arial"/>
                <w:sz w:val="16"/>
                <w:szCs w:val="16"/>
                <w:lang w:eastAsia="en-CA"/>
              </w:rPr>
              <w:t>(26)</w:t>
            </w:r>
          </w:p>
        </w:tc>
        <w:tc>
          <w:tcPr>
            <w:tcW w:w="583" w:type="dxa"/>
            <w:tcBorders>
              <w:top w:val="nil"/>
              <w:left w:val="nil"/>
              <w:bottom w:val="single" w:sz="8" w:space="0" w:color="auto"/>
              <w:right w:val="nil"/>
            </w:tcBorders>
            <w:shd w:val="clear" w:color="000000" w:fill="DDEBF7"/>
            <w:noWrap/>
            <w:vAlign w:val="center"/>
            <w:hideMark/>
          </w:tcPr>
          <w:p w14:paraId="3DB716CA"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594</w:t>
            </w:r>
          </w:p>
        </w:tc>
        <w:tc>
          <w:tcPr>
            <w:tcW w:w="632" w:type="dxa"/>
            <w:tcBorders>
              <w:top w:val="single" w:sz="8" w:space="0" w:color="auto"/>
              <w:left w:val="nil"/>
              <w:bottom w:val="single" w:sz="8" w:space="0" w:color="auto"/>
              <w:right w:val="nil"/>
            </w:tcBorders>
            <w:shd w:val="clear" w:color="auto" w:fill="auto"/>
            <w:noWrap/>
            <w:vAlign w:val="center"/>
            <w:hideMark/>
          </w:tcPr>
          <w:p w14:paraId="33F2283D" w14:textId="77777777" w:rsidR="00231F74" w:rsidRPr="00247322" w:rsidRDefault="00231F74" w:rsidP="00247322">
            <w:pPr>
              <w:spacing w:before="0" w:after="0"/>
              <w:jc w:val="center"/>
              <w:rPr>
                <w:rFonts w:cs="Arial"/>
                <w:sz w:val="16"/>
                <w:szCs w:val="16"/>
                <w:lang w:eastAsia="en-CA"/>
              </w:rPr>
            </w:pPr>
            <w:r w:rsidRPr="00247322">
              <w:rPr>
                <w:rFonts w:cs="Arial"/>
                <w:sz w:val="16"/>
                <w:szCs w:val="16"/>
                <w:lang w:eastAsia="en-CA"/>
              </w:rPr>
              <w:t>98</w:t>
            </w:r>
          </w:p>
        </w:tc>
      </w:tr>
      <w:tr w:rsidR="00464679" w:rsidRPr="00247322" w14:paraId="227D1FD5" w14:textId="77777777" w:rsidTr="002F51AE">
        <w:trPr>
          <w:cantSplit/>
        </w:trPr>
        <w:tc>
          <w:tcPr>
            <w:tcW w:w="900" w:type="dxa"/>
            <w:vMerge w:val="restart"/>
            <w:tcBorders>
              <w:top w:val="nil"/>
              <w:left w:val="nil"/>
              <w:right w:val="single" w:sz="8" w:space="0" w:color="auto"/>
            </w:tcBorders>
            <w:shd w:val="clear" w:color="auto" w:fill="auto"/>
            <w:vAlign w:val="center"/>
            <w:hideMark/>
          </w:tcPr>
          <w:p w14:paraId="1B76618F" w14:textId="77777777" w:rsidR="00464679" w:rsidRPr="00247322" w:rsidRDefault="00464679" w:rsidP="0084577B">
            <w:pPr>
              <w:spacing w:before="0" w:after="0"/>
              <w:rPr>
                <w:rFonts w:cs="Arial"/>
                <w:sz w:val="16"/>
                <w:szCs w:val="16"/>
                <w:lang w:eastAsia="en-CA"/>
              </w:rPr>
            </w:pPr>
            <w:r w:rsidRPr="00247322">
              <w:rPr>
                <w:rFonts w:cs="Arial"/>
                <w:sz w:val="16"/>
                <w:szCs w:val="16"/>
                <w:lang w:eastAsia="en-CA"/>
              </w:rPr>
              <w:t>Sept. 22</w:t>
            </w:r>
          </w:p>
        </w:tc>
        <w:tc>
          <w:tcPr>
            <w:tcW w:w="560" w:type="dxa"/>
            <w:tcBorders>
              <w:top w:val="nil"/>
              <w:left w:val="nil"/>
              <w:bottom w:val="nil"/>
              <w:right w:val="single" w:sz="8" w:space="0" w:color="auto"/>
            </w:tcBorders>
            <w:shd w:val="clear" w:color="auto" w:fill="auto"/>
            <w:vAlign w:val="center"/>
            <w:hideMark/>
          </w:tcPr>
          <w:p w14:paraId="27896386"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1</w:t>
            </w:r>
          </w:p>
        </w:tc>
        <w:tc>
          <w:tcPr>
            <w:tcW w:w="720" w:type="dxa"/>
            <w:tcBorders>
              <w:top w:val="nil"/>
              <w:left w:val="nil"/>
              <w:bottom w:val="nil"/>
              <w:right w:val="single" w:sz="8" w:space="0" w:color="auto"/>
            </w:tcBorders>
            <w:shd w:val="clear" w:color="auto" w:fill="auto"/>
            <w:vAlign w:val="center"/>
            <w:hideMark/>
          </w:tcPr>
          <w:p w14:paraId="5CBBC479"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306F</w:t>
            </w:r>
          </w:p>
        </w:tc>
        <w:tc>
          <w:tcPr>
            <w:tcW w:w="477" w:type="dxa"/>
            <w:tcBorders>
              <w:top w:val="nil"/>
              <w:left w:val="nil"/>
              <w:bottom w:val="nil"/>
              <w:right w:val="nil"/>
            </w:tcBorders>
            <w:shd w:val="clear" w:color="000000" w:fill="DDEBF7"/>
            <w:vAlign w:val="center"/>
            <w:hideMark/>
          </w:tcPr>
          <w:p w14:paraId="2A6D4A06"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3DBD8985"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2B5175C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w:t>
            </w:r>
          </w:p>
        </w:tc>
        <w:tc>
          <w:tcPr>
            <w:tcW w:w="450" w:type="dxa"/>
            <w:tcBorders>
              <w:top w:val="nil"/>
              <w:left w:val="nil"/>
              <w:bottom w:val="nil"/>
              <w:right w:val="single" w:sz="8" w:space="0" w:color="auto"/>
            </w:tcBorders>
            <w:shd w:val="clear" w:color="auto" w:fill="auto"/>
            <w:vAlign w:val="center"/>
            <w:hideMark/>
          </w:tcPr>
          <w:p w14:paraId="6F20318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w:t>
            </w:r>
          </w:p>
        </w:tc>
        <w:tc>
          <w:tcPr>
            <w:tcW w:w="447" w:type="dxa"/>
            <w:tcBorders>
              <w:top w:val="nil"/>
              <w:left w:val="nil"/>
              <w:bottom w:val="nil"/>
              <w:right w:val="nil"/>
            </w:tcBorders>
            <w:shd w:val="clear" w:color="000000" w:fill="DDEBF7"/>
            <w:vAlign w:val="center"/>
            <w:hideMark/>
          </w:tcPr>
          <w:p w14:paraId="4119DB6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55</w:t>
            </w:r>
          </w:p>
        </w:tc>
        <w:tc>
          <w:tcPr>
            <w:tcW w:w="448" w:type="dxa"/>
            <w:tcBorders>
              <w:top w:val="nil"/>
              <w:left w:val="nil"/>
              <w:bottom w:val="nil"/>
              <w:right w:val="single" w:sz="8" w:space="0" w:color="auto"/>
            </w:tcBorders>
            <w:shd w:val="clear" w:color="auto" w:fill="auto"/>
            <w:vAlign w:val="center"/>
            <w:hideMark/>
          </w:tcPr>
          <w:p w14:paraId="18027E3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55</w:t>
            </w:r>
          </w:p>
        </w:tc>
        <w:tc>
          <w:tcPr>
            <w:tcW w:w="635" w:type="dxa"/>
            <w:tcBorders>
              <w:top w:val="nil"/>
              <w:left w:val="nil"/>
              <w:bottom w:val="nil"/>
              <w:right w:val="nil"/>
            </w:tcBorders>
            <w:shd w:val="clear" w:color="000000" w:fill="DDEBF7"/>
            <w:vAlign w:val="center"/>
            <w:hideMark/>
          </w:tcPr>
          <w:p w14:paraId="32B0091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2.18</w:t>
            </w:r>
          </w:p>
        </w:tc>
        <w:tc>
          <w:tcPr>
            <w:tcW w:w="630" w:type="dxa"/>
            <w:tcBorders>
              <w:top w:val="nil"/>
              <w:left w:val="nil"/>
              <w:bottom w:val="nil"/>
              <w:right w:val="single" w:sz="8" w:space="0" w:color="auto"/>
            </w:tcBorders>
            <w:shd w:val="clear" w:color="auto" w:fill="auto"/>
            <w:vAlign w:val="center"/>
            <w:hideMark/>
          </w:tcPr>
          <w:p w14:paraId="2659E21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2.02</w:t>
            </w:r>
          </w:p>
        </w:tc>
        <w:tc>
          <w:tcPr>
            <w:tcW w:w="491" w:type="dxa"/>
            <w:tcBorders>
              <w:top w:val="nil"/>
              <w:left w:val="nil"/>
              <w:bottom w:val="nil"/>
              <w:right w:val="nil"/>
            </w:tcBorders>
            <w:shd w:val="clear" w:color="000000" w:fill="DDEBF7"/>
            <w:vAlign w:val="center"/>
            <w:hideMark/>
          </w:tcPr>
          <w:p w14:paraId="6144712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14:paraId="19B6310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175</w:t>
            </w:r>
          </w:p>
        </w:tc>
        <w:tc>
          <w:tcPr>
            <w:tcW w:w="540" w:type="dxa"/>
            <w:tcBorders>
              <w:top w:val="single" w:sz="8" w:space="0" w:color="auto"/>
              <w:left w:val="nil"/>
              <w:bottom w:val="nil"/>
              <w:right w:val="nil"/>
            </w:tcBorders>
            <w:shd w:val="clear" w:color="000000" w:fill="DDEBF7"/>
            <w:noWrap/>
            <w:vAlign w:val="center"/>
            <w:hideMark/>
          </w:tcPr>
          <w:p w14:paraId="7D847C9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0.91</w:t>
            </w:r>
          </w:p>
        </w:tc>
        <w:tc>
          <w:tcPr>
            <w:tcW w:w="540" w:type="dxa"/>
            <w:tcBorders>
              <w:top w:val="single" w:sz="8" w:space="0" w:color="auto"/>
              <w:left w:val="nil"/>
              <w:bottom w:val="nil"/>
              <w:right w:val="nil"/>
            </w:tcBorders>
            <w:shd w:val="clear" w:color="auto" w:fill="auto"/>
            <w:noWrap/>
            <w:vAlign w:val="center"/>
            <w:hideMark/>
          </w:tcPr>
          <w:p w14:paraId="5EAB8D0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0.94</w:t>
            </w:r>
          </w:p>
        </w:tc>
        <w:tc>
          <w:tcPr>
            <w:tcW w:w="548" w:type="dxa"/>
            <w:tcBorders>
              <w:top w:val="nil"/>
              <w:left w:val="single" w:sz="8" w:space="0" w:color="auto"/>
              <w:bottom w:val="nil"/>
              <w:right w:val="nil"/>
            </w:tcBorders>
            <w:shd w:val="clear" w:color="000000" w:fill="DDEBF7"/>
            <w:vAlign w:val="center"/>
            <w:hideMark/>
          </w:tcPr>
          <w:p w14:paraId="764E5B5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290</w:t>
            </w:r>
          </w:p>
        </w:tc>
        <w:tc>
          <w:tcPr>
            <w:tcW w:w="540" w:type="dxa"/>
            <w:tcBorders>
              <w:top w:val="nil"/>
              <w:left w:val="nil"/>
              <w:bottom w:val="nil"/>
              <w:right w:val="single" w:sz="8" w:space="0" w:color="auto"/>
            </w:tcBorders>
            <w:shd w:val="clear" w:color="auto" w:fill="auto"/>
            <w:vAlign w:val="center"/>
            <w:hideMark/>
          </w:tcPr>
          <w:p w14:paraId="37125CD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330</w:t>
            </w:r>
          </w:p>
        </w:tc>
        <w:tc>
          <w:tcPr>
            <w:tcW w:w="510" w:type="dxa"/>
            <w:tcBorders>
              <w:top w:val="nil"/>
              <w:left w:val="nil"/>
              <w:bottom w:val="nil"/>
              <w:right w:val="nil"/>
            </w:tcBorders>
            <w:shd w:val="clear" w:color="000000" w:fill="DDEBF7"/>
            <w:vAlign w:val="center"/>
            <w:hideMark/>
          </w:tcPr>
          <w:p w14:paraId="567F738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85</w:t>
            </w:r>
          </w:p>
        </w:tc>
        <w:tc>
          <w:tcPr>
            <w:tcW w:w="634" w:type="dxa"/>
            <w:tcBorders>
              <w:top w:val="nil"/>
              <w:left w:val="nil"/>
              <w:bottom w:val="nil"/>
              <w:right w:val="nil"/>
            </w:tcBorders>
            <w:shd w:val="clear" w:color="auto" w:fill="auto"/>
            <w:vAlign w:val="center"/>
            <w:hideMark/>
          </w:tcPr>
          <w:p w14:paraId="727ECA7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80</w:t>
            </w:r>
          </w:p>
        </w:tc>
        <w:tc>
          <w:tcPr>
            <w:tcW w:w="1018" w:type="dxa"/>
            <w:tcBorders>
              <w:top w:val="nil"/>
              <w:left w:val="single" w:sz="8" w:space="0" w:color="auto"/>
              <w:bottom w:val="nil"/>
              <w:right w:val="nil"/>
            </w:tcBorders>
            <w:shd w:val="clear" w:color="000000" w:fill="DDEBF7"/>
            <w:noWrap/>
            <w:vAlign w:val="center"/>
            <w:hideMark/>
          </w:tcPr>
          <w:p w14:paraId="052A36B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1556</w:t>
            </w:r>
            <w:r>
              <w:rPr>
                <w:rFonts w:cs="Arial"/>
                <w:sz w:val="16"/>
                <w:szCs w:val="16"/>
                <w:lang w:eastAsia="en-CA"/>
              </w:rPr>
              <w:t xml:space="preserve"> </w:t>
            </w:r>
            <w:r w:rsidRPr="00247322">
              <w:rPr>
                <w:rFonts w:cs="Arial"/>
                <w:sz w:val="16"/>
                <w:szCs w:val="16"/>
                <w:lang w:eastAsia="en-CA"/>
              </w:rPr>
              <w:t>(73)</w:t>
            </w:r>
          </w:p>
        </w:tc>
        <w:tc>
          <w:tcPr>
            <w:tcW w:w="1048" w:type="dxa"/>
            <w:tcBorders>
              <w:top w:val="nil"/>
              <w:left w:val="nil"/>
              <w:bottom w:val="nil"/>
              <w:right w:val="single" w:sz="8" w:space="0" w:color="auto"/>
            </w:tcBorders>
            <w:shd w:val="clear" w:color="auto" w:fill="auto"/>
            <w:noWrap/>
            <w:vAlign w:val="center"/>
            <w:hideMark/>
          </w:tcPr>
          <w:p w14:paraId="3F80B05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1794</w:t>
            </w:r>
            <w:r w:rsidR="0084577B">
              <w:rPr>
                <w:rFonts w:cs="Arial"/>
                <w:sz w:val="16"/>
                <w:szCs w:val="16"/>
                <w:lang w:eastAsia="en-CA"/>
              </w:rPr>
              <w:t xml:space="preserve"> </w:t>
            </w:r>
            <w:r w:rsidRPr="00247322">
              <w:rPr>
                <w:rFonts w:cs="Arial"/>
                <w:sz w:val="16"/>
                <w:szCs w:val="16"/>
                <w:lang w:eastAsia="en-CA"/>
              </w:rPr>
              <w:t>(72)</w:t>
            </w:r>
          </w:p>
        </w:tc>
        <w:tc>
          <w:tcPr>
            <w:tcW w:w="583" w:type="dxa"/>
            <w:tcBorders>
              <w:top w:val="nil"/>
              <w:left w:val="nil"/>
              <w:bottom w:val="nil"/>
              <w:right w:val="nil"/>
            </w:tcBorders>
            <w:shd w:val="clear" w:color="000000" w:fill="DDEBF7"/>
            <w:noWrap/>
            <w:vAlign w:val="center"/>
            <w:hideMark/>
          </w:tcPr>
          <w:p w14:paraId="46FAC2F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1018</w:t>
            </w:r>
          </w:p>
        </w:tc>
        <w:tc>
          <w:tcPr>
            <w:tcW w:w="632" w:type="dxa"/>
            <w:tcBorders>
              <w:top w:val="single" w:sz="8" w:space="0" w:color="auto"/>
              <w:left w:val="nil"/>
              <w:bottom w:val="nil"/>
              <w:right w:val="nil"/>
            </w:tcBorders>
            <w:shd w:val="clear" w:color="auto" w:fill="auto"/>
            <w:noWrap/>
            <w:vAlign w:val="center"/>
            <w:hideMark/>
          </w:tcPr>
          <w:p w14:paraId="1D1750A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875</w:t>
            </w:r>
          </w:p>
        </w:tc>
      </w:tr>
      <w:tr w:rsidR="00464679" w:rsidRPr="00247322" w14:paraId="1347FA36" w14:textId="77777777" w:rsidTr="002F51AE">
        <w:trPr>
          <w:cantSplit/>
        </w:trPr>
        <w:tc>
          <w:tcPr>
            <w:tcW w:w="900" w:type="dxa"/>
            <w:vMerge/>
            <w:tcBorders>
              <w:left w:val="nil"/>
              <w:right w:val="single" w:sz="8" w:space="0" w:color="auto"/>
            </w:tcBorders>
            <w:shd w:val="clear" w:color="auto" w:fill="auto"/>
            <w:vAlign w:val="center"/>
            <w:hideMark/>
          </w:tcPr>
          <w:p w14:paraId="353B0512"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343E6373"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w:t>
            </w:r>
          </w:p>
        </w:tc>
        <w:tc>
          <w:tcPr>
            <w:tcW w:w="720" w:type="dxa"/>
            <w:tcBorders>
              <w:top w:val="nil"/>
              <w:left w:val="nil"/>
              <w:bottom w:val="nil"/>
              <w:right w:val="single" w:sz="8" w:space="0" w:color="auto"/>
            </w:tcBorders>
            <w:shd w:val="clear" w:color="auto" w:fill="auto"/>
            <w:vAlign w:val="center"/>
            <w:hideMark/>
          </w:tcPr>
          <w:p w14:paraId="5879F96F"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299F</w:t>
            </w:r>
          </w:p>
        </w:tc>
        <w:tc>
          <w:tcPr>
            <w:tcW w:w="477" w:type="dxa"/>
            <w:tcBorders>
              <w:top w:val="nil"/>
              <w:left w:val="nil"/>
              <w:bottom w:val="nil"/>
              <w:right w:val="nil"/>
            </w:tcBorders>
            <w:shd w:val="clear" w:color="000000" w:fill="DDEBF7"/>
            <w:vAlign w:val="center"/>
            <w:hideMark/>
          </w:tcPr>
          <w:p w14:paraId="5A62FC2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227136EC"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6C54B6C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450" w:type="dxa"/>
            <w:tcBorders>
              <w:top w:val="nil"/>
              <w:left w:val="nil"/>
              <w:bottom w:val="nil"/>
              <w:right w:val="single" w:sz="8" w:space="0" w:color="auto"/>
            </w:tcBorders>
            <w:shd w:val="clear" w:color="auto" w:fill="auto"/>
            <w:vAlign w:val="center"/>
            <w:hideMark/>
          </w:tcPr>
          <w:p w14:paraId="08F4CF3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w:t>
            </w:r>
          </w:p>
        </w:tc>
        <w:tc>
          <w:tcPr>
            <w:tcW w:w="447" w:type="dxa"/>
            <w:tcBorders>
              <w:top w:val="nil"/>
              <w:left w:val="nil"/>
              <w:bottom w:val="nil"/>
              <w:right w:val="nil"/>
            </w:tcBorders>
            <w:shd w:val="clear" w:color="000000" w:fill="DDEBF7"/>
            <w:vAlign w:val="center"/>
            <w:hideMark/>
          </w:tcPr>
          <w:p w14:paraId="32BEC34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37</w:t>
            </w:r>
          </w:p>
        </w:tc>
        <w:tc>
          <w:tcPr>
            <w:tcW w:w="448" w:type="dxa"/>
            <w:tcBorders>
              <w:top w:val="nil"/>
              <w:left w:val="nil"/>
              <w:bottom w:val="nil"/>
              <w:right w:val="single" w:sz="8" w:space="0" w:color="auto"/>
            </w:tcBorders>
            <w:shd w:val="clear" w:color="auto" w:fill="auto"/>
            <w:vAlign w:val="center"/>
            <w:hideMark/>
          </w:tcPr>
          <w:p w14:paraId="5B575C0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36</w:t>
            </w:r>
          </w:p>
        </w:tc>
        <w:tc>
          <w:tcPr>
            <w:tcW w:w="635" w:type="dxa"/>
            <w:tcBorders>
              <w:top w:val="nil"/>
              <w:left w:val="nil"/>
              <w:bottom w:val="nil"/>
              <w:right w:val="nil"/>
            </w:tcBorders>
            <w:shd w:val="clear" w:color="000000" w:fill="DDEBF7"/>
            <w:vAlign w:val="center"/>
            <w:hideMark/>
          </w:tcPr>
          <w:p w14:paraId="417175F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2.17</w:t>
            </w:r>
          </w:p>
        </w:tc>
        <w:tc>
          <w:tcPr>
            <w:tcW w:w="630" w:type="dxa"/>
            <w:tcBorders>
              <w:top w:val="nil"/>
              <w:left w:val="nil"/>
              <w:bottom w:val="nil"/>
              <w:right w:val="single" w:sz="8" w:space="0" w:color="auto"/>
            </w:tcBorders>
            <w:shd w:val="clear" w:color="auto" w:fill="auto"/>
            <w:vAlign w:val="center"/>
            <w:hideMark/>
          </w:tcPr>
          <w:p w14:paraId="38C687C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w:t>
            </w:r>
          </w:p>
        </w:tc>
        <w:tc>
          <w:tcPr>
            <w:tcW w:w="491" w:type="dxa"/>
            <w:tcBorders>
              <w:top w:val="nil"/>
              <w:left w:val="nil"/>
              <w:bottom w:val="nil"/>
              <w:right w:val="nil"/>
            </w:tcBorders>
            <w:shd w:val="clear" w:color="000000" w:fill="DDEBF7"/>
            <w:vAlign w:val="center"/>
            <w:hideMark/>
          </w:tcPr>
          <w:p w14:paraId="3352AB7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0589B2F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w:t>
            </w:r>
          </w:p>
        </w:tc>
        <w:tc>
          <w:tcPr>
            <w:tcW w:w="540" w:type="dxa"/>
            <w:tcBorders>
              <w:top w:val="nil"/>
              <w:left w:val="nil"/>
              <w:bottom w:val="nil"/>
              <w:right w:val="nil"/>
            </w:tcBorders>
            <w:shd w:val="clear" w:color="000000" w:fill="DDEBF7"/>
            <w:noWrap/>
            <w:vAlign w:val="center"/>
            <w:hideMark/>
          </w:tcPr>
          <w:p w14:paraId="0EA3EF2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0.92</w:t>
            </w:r>
          </w:p>
        </w:tc>
        <w:tc>
          <w:tcPr>
            <w:tcW w:w="540" w:type="dxa"/>
            <w:tcBorders>
              <w:top w:val="nil"/>
              <w:left w:val="nil"/>
              <w:bottom w:val="nil"/>
              <w:right w:val="nil"/>
            </w:tcBorders>
            <w:shd w:val="clear" w:color="auto" w:fill="auto"/>
            <w:noWrap/>
            <w:vAlign w:val="center"/>
            <w:hideMark/>
          </w:tcPr>
          <w:p w14:paraId="42194AF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1.05</w:t>
            </w:r>
          </w:p>
        </w:tc>
        <w:tc>
          <w:tcPr>
            <w:tcW w:w="548" w:type="dxa"/>
            <w:tcBorders>
              <w:top w:val="nil"/>
              <w:left w:val="single" w:sz="8" w:space="0" w:color="auto"/>
              <w:bottom w:val="nil"/>
              <w:right w:val="nil"/>
            </w:tcBorders>
            <w:shd w:val="clear" w:color="000000" w:fill="DDEBF7"/>
            <w:vAlign w:val="center"/>
            <w:hideMark/>
          </w:tcPr>
          <w:p w14:paraId="5F5E6D6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303</w:t>
            </w:r>
          </w:p>
        </w:tc>
        <w:tc>
          <w:tcPr>
            <w:tcW w:w="540" w:type="dxa"/>
            <w:tcBorders>
              <w:top w:val="nil"/>
              <w:left w:val="nil"/>
              <w:bottom w:val="nil"/>
              <w:right w:val="single" w:sz="8" w:space="0" w:color="auto"/>
            </w:tcBorders>
            <w:shd w:val="clear" w:color="auto" w:fill="auto"/>
            <w:vAlign w:val="center"/>
            <w:hideMark/>
          </w:tcPr>
          <w:p w14:paraId="4497E9A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410</w:t>
            </w:r>
          </w:p>
        </w:tc>
        <w:tc>
          <w:tcPr>
            <w:tcW w:w="510" w:type="dxa"/>
            <w:tcBorders>
              <w:top w:val="nil"/>
              <w:left w:val="nil"/>
              <w:bottom w:val="nil"/>
              <w:right w:val="nil"/>
            </w:tcBorders>
            <w:shd w:val="clear" w:color="000000" w:fill="DDEBF7"/>
            <w:vAlign w:val="center"/>
            <w:hideMark/>
          </w:tcPr>
          <w:p w14:paraId="12EC62D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83</w:t>
            </w:r>
          </w:p>
        </w:tc>
        <w:tc>
          <w:tcPr>
            <w:tcW w:w="634" w:type="dxa"/>
            <w:tcBorders>
              <w:top w:val="nil"/>
              <w:left w:val="nil"/>
              <w:bottom w:val="nil"/>
              <w:right w:val="nil"/>
            </w:tcBorders>
            <w:shd w:val="clear" w:color="auto" w:fill="auto"/>
            <w:vAlign w:val="center"/>
            <w:hideMark/>
          </w:tcPr>
          <w:p w14:paraId="1198DFD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174</w:t>
            </w:r>
          </w:p>
        </w:tc>
        <w:tc>
          <w:tcPr>
            <w:tcW w:w="1018" w:type="dxa"/>
            <w:tcBorders>
              <w:top w:val="nil"/>
              <w:left w:val="single" w:sz="8" w:space="0" w:color="auto"/>
              <w:bottom w:val="nil"/>
              <w:right w:val="nil"/>
            </w:tcBorders>
            <w:shd w:val="clear" w:color="000000" w:fill="DDEBF7"/>
            <w:noWrap/>
            <w:vAlign w:val="center"/>
            <w:hideMark/>
          </w:tcPr>
          <w:p w14:paraId="30D13AF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2348</w:t>
            </w:r>
            <w:r>
              <w:rPr>
                <w:rFonts w:cs="Arial"/>
                <w:sz w:val="16"/>
                <w:szCs w:val="16"/>
                <w:lang w:eastAsia="en-CA"/>
              </w:rPr>
              <w:t xml:space="preserve"> </w:t>
            </w:r>
            <w:r w:rsidRPr="00247322">
              <w:rPr>
                <w:rFonts w:cs="Arial"/>
                <w:sz w:val="16"/>
                <w:szCs w:val="16"/>
                <w:lang w:eastAsia="en-CA"/>
              </w:rPr>
              <w:t>(14)</w:t>
            </w:r>
          </w:p>
        </w:tc>
        <w:tc>
          <w:tcPr>
            <w:tcW w:w="1048" w:type="dxa"/>
            <w:tcBorders>
              <w:top w:val="nil"/>
              <w:left w:val="nil"/>
              <w:bottom w:val="nil"/>
              <w:right w:val="single" w:sz="8" w:space="0" w:color="auto"/>
            </w:tcBorders>
            <w:shd w:val="clear" w:color="auto" w:fill="auto"/>
            <w:noWrap/>
            <w:vAlign w:val="center"/>
            <w:hideMark/>
          </w:tcPr>
          <w:p w14:paraId="65CFDE1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4859</w:t>
            </w:r>
            <w:r w:rsidR="0084577B">
              <w:rPr>
                <w:rFonts w:cs="Arial"/>
                <w:sz w:val="16"/>
                <w:szCs w:val="16"/>
                <w:lang w:eastAsia="en-CA"/>
              </w:rPr>
              <w:t xml:space="preserve"> </w:t>
            </w:r>
            <w:r w:rsidRPr="00247322">
              <w:rPr>
                <w:rFonts w:cs="Arial"/>
                <w:sz w:val="16"/>
                <w:szCs w:val="16"/>
                <w:lang w:eastAsia="en-CA"/>
              </w:rPr>
              <w:t>(72)</w:t>
            </w:r>
          </w:p>
        </w:tc>
        <w:tc>
          <w:tcPr>
            <w:tcW w:w="583" w:type="dxa"/>
            <w:tcBorders>
              <w:top w:val="nil"/>
              <w:left w:val="nil"/>
              <w:bottom w:val="nil"/>
              <w:right w:val="nil"/>
            </w:tcBorders>
            <w:shd w:val="clear" w:color="000000" w:fill="DDEBF7"/>
            <w:noWrap/>
            <w:vAlign w:val="center"/>
            <w:hideMark/>
          </w:tcPr>
          <w:p w14:paraId="7288C3D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812</w:t>
            </w:r>
          </w:p>
        </w:tc>
        <w:tc>
          <w:tcPr>
            <w:tcW w:w="632" w:type="dxa"/>
            <w:tcBorders>
              <w:top w:val="nil"/>
              <w:left w:val="nil"/>
              <w:bottom w:val="nil"/>
              <w:right w:val="nil"/>
            </w:tcBorders>
            <w:shd w:val="clear" w:color="auto" w:fill="auto"/>
            <w:noWrap/>
            <w:vAlign w:val="center"/>
            <w:hideMark/>
          </w:tcPr>
          <w:p w14:paraId="03CE0FF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2310</w:t>
            </w:r>
          </w:p>
        </w:tc>
      </w:tr>
      <w:tr w:rsidR="00464679" w:rsidRPr="00247322" w14:paraId="149EC562" w14:textId="77777777" w:rsidTr="002F51AE">
        <w:trPr>
          <w:cantSplit/>
        </w:trPr>
        <w:tc>
          <w:tcPr>
            <w:tcW w:w="900" w:type="dxa"/>
            <w:vMerge/>
            <w:tcBorders>
              <w:left w:val="nil"/>
              <w:right w:val="single" w:sz="8" w:space="0" w:color="auto"/>
            </w:tcBorders>
            <w:shd w:val="clear" w:color="auto" w:fill="auto"/>
            <w:vAlign w:val="center"/>
            <w:hideMark/>
          </w:tcPr>
          <w:p w14:paraId="4B569DEB"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54F511F8"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w:t>
            </w:r>
          </w:p>
        </w:tc>
        <w:tc>
          <w:tcPr>
            <w:tcW w:w="720" w:type="dxa"/>
            <w:tcBorders>
              <w:top w:val="nil"/>
              <w:left w:val="nil"/>
              <w:bottom w:val="nil"/>
              <w:right w:val="single" w:sz="8" w:space="0" w:color="auto"/>
            </w:tcBorders>
            <w:shd w:val="clear" w:color="auto" w:fill="auto"/>
            <w:vAlign w:val="center"/>
            <w:hideMark/>
          </w:tcPr>
          <w:p w14:paraId="58BF2984"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283F</w:t>
            </w:r>
          </w:p>
        </w:tc>
        <w:tc>
          <w:tcPr>
            <w:tcW w:w="477" w:type="dxa"/>
            <w:tcBorders>
              <w:top w:val="nil"/>
              <w:left w:val="nil"/>
              <w:bottom w:val="nil"/>
              <w:right w:val="nil"/>
            </w:tcBorders>
            <w:shd w:val="clear" w:color="000000" w:fill="DDEBF7"/>
            <w:vAlign w:val="center"/>
            <w:hideMark/>
          </w:tcPr>
          <w:p w14:paraId="38A87F4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3328785A"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329DE43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50" w:type="dxa"/>
            <w:tcBorders>
              <w:top w:val="nil"/>
              <w:left w:val="nil"/>
              <w:bottom w:val="nil"/>
              <w:right w:val="single" w:sz="8" w:space="0" w:color="auto"/>
            </w:tcBorders>
            <w:shd w:val="clear" w:color="auto" w:fill="auto"/>
            <w:vAlign w:val="center"/>
            <w:hideMark/>
          </w:tcPr>
          <w:p w14:paraId="6E48214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w:t>
            </w:r>
          </w:p>
        </w:tc>
        <w:tc>
          <w:tcPr>
            <w:tcW w:w="447" w:type="dxa"/>
            <w:tcBorders>
              <w:top w:val="nil"/>
              <w:left w:val="nil"/>
              <w:bottom w:val="nil"/>
              <w:right w:val="nil"/>
            </w:tcBorders>
            <w:shd w:val="clear" w:color="000000" w:fill="DDEBF7"/>
            <w:vAlign w:val="center"/>
            <w:hideMark/>
          </w:tcPr>
          <w:p w14:paraId="6031E68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40</w:t>
            </w:r>
          </w:p>
        </w:tc>
        <w:tc>
          <w:tcPr>
            <w:tcW w:w="448" w:type="dxa"/>
            <w:tcBorders>
              <w:top w:val="nil"/>
              <w:left w:val="nil"/>
              <w:bottom w:val="nil"/>
              <w:right w:val="single" w:sz="8" w:space="0" w:color="auto"/>
            </w:tcBorders>
            <w:shd w:val="clear" w:color="auto" w:fill="auto"/>
            <w:vAlign w:val="center"/>
            <w:hideMark/>
          </w:tcPr>
          <w:p w14:paraId="7565B05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40</w:t>
            </w:r>
          </w:p>
        </w:tc>
        <w:tc>
          <w:tcPr>
            <w:tcW w:w="635" w:type="dxa"/>
            <w:tcBorders>
              <w:top w:val="nil"/>
              <w:left w:val="nil"/>
              <w:bottom w:val="nil"/>
              <w:right w:val="nil"/>
            </w:tcBorders>
            <w:shd w:val="clear" w:color="000000" w:fill="DDEBF7"/>
            <w:vAlign w:val="center"/>
            <w:hideMark/>
          </w:tcPr>
          <w:p w14:paraId="592BF27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2.13</w:t>
            </w:r>
          </w:p>
        </w:tc>
        <w:tc>
          <w:tcPr>
            <w:tcW w:w="630" w:type="dxa"/>
            <w:tcBorders>
              <w:top w:val="nil"/>
              <w:left w:val="nil"/>
              <w:bottom w:val="nil"/>
              <w:right w:val="single" w:sz="8" w:space="0" w:color="auto"/>
            </w:tcBorders>
            <w:shd w:val="clear" w:color="auto" w:fill="auto"/>
            <w:vAlign w:val="center"/>
            <w:hideMark/>
          </w:tcPr>
          <w:p w14:paraId="0602BEC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91" w:type="dxa"/>
            <w:tcBorders>
              <w:top w:val="nil"/>
              <w:left w:val="nil"/>
              <w:bottom w:val="nil"/>
              <w:right w:val="nil"/>
            </w:tcBorders>
            <w:shd w:val="clear" w:color="000000" w:fill="DDEBF7"/>
            <w:vAlign w:val="center"/>
            <w:hideMark/>
          </w:tcPr>
          <w:p w14:paraId="325E1E4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125</w:t>
            </w:r>
          </w:p>
        </w:tc>
        <w:tc>
          <w:tcPr>
            <w:tcW w:w="491" w:type="dxa"/>
            <w:tcBorders>
              <w:top w:val="nil"/>
              <w:left w:val="nil"/>
              <w:bottom w:val="nil"/>
              <w:right w:val="single" w:sz="8" w:space="0" w:color="auto"/>
            </w:tcBorders>
            <w:shd w:val="clear" w:color="auto" w:fill="auto"/>
            <w:vAlign w:val="center"/>
            <w:hideMark/>
          </w:tcPr>
          <w:p w14:paraId="5FBB796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125</w:t>
            </w:r>
          </w:p>
        </w:tc>
        <w:tc>
          <w:tcPr>
            <w:tcW w:w="540" w:type="dxa"/>
            <w:tcBorders>
              <w:top w:val="nil"/>
              <w:left w:val="nil"/>
              <w:bottom w:val="nil"/>
              <w:right w:val="nil"/>
            </w:tcBorders>
            <w:shd w:val="clear" w:color="000000" w:fill="DDEBF7"/>
            <w:noWrap/>
            <w:vAlign w:val="center"/>
            <w:hideMark/>
          </w:tcPr>
          <w:p w14:paraId="362D63C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0.96</w:t>
            </w:r>
          </w:p>
        </w:tc>
        <w:tc>
          <w:tcPr>
            <w:tcW w:w="540" w:type="dxa"/>
            <w:tcBorders>
              <w:top w:val="nil"/>
              <w:left w:val="nil"/>
              <w:bottom w:val="nil"/>
              <w:right w:val="nil"/>
            </w:tcBorders>
            <w:shd w:val="clear" w:color="auto" w:fill="auto"/>
            <w:noWrap/>
            <w:vAlign w:val="center"/>
            <w:hideMark/>
          </w:tcPr>
          <w:p w14:paraId="065A5AD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1.05</w:t>
            </w:r>
          </w:p>
        </w:tc>
        <w:tc>
          <w:tcPr>
            <w:tcW w:w="548" w:type="dxa"/>
            <w:tcBorders>
              <w:top w:val="nil"/>
              <w:left w:val="single" w:sz="8" w:space="0" w:color="auto"/>
              <w:bottom w:val="nil"/>
              <w:right w:val="nil"/>
            </w:tcBorders>
            <w:shd w:val="clear" w:color="000000" w:fill="DDEBF7"/>
            <w:vAlign w:val="center"/>
            <w:hideMark/>
          </w:tcPr>
          <w:p w14:paraId="535C63E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318</w:t>
            </w:r>
          </w:p>
        </w:tc>
        <w:tc>
          <w:tcPr>
            <w:tcW w:w="540" w:type="dxa"/>
            <w:tcBorders>
              <w:top w:val="nil"/>
              <w:left w:val="nil"/>
              <w:bottom w:val="nil"/>
              <w:right w:val="single" w:sz="8" w:space="0" w:color="auto"/>
            </w:tcBorders>
            <w:shd w:val="clear" w:color="auto" w:fill="auto"/>
            <w:vAlign w:val="center"/>
            <w:hideMark/>
          </w:tcPr>
          <w:p w14:paraId="1A71F87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292</w:t>
            </w:r>
          </w:p>
        </w:tc>
        <w:tc>
          <w:tcPr>
            <w:tcW w:w="510" w:type="dxa"/>
            <w:tcBorders>
              <w:top w:val="nil"/>
              <w:left w:val="nil"/>
              <w:bottom w:val="nil"/>
              <w:right w:val="nil"/>
            </w:tcBorders>
            <w:shd w:val="clear" w:color="000000" w:fill="DDEBF7"/>
            <w:vAlign w:val="center"/>
            <w:hideMark/>
          </w:tcPr>
          <w:p w14:paraId="21562C7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74</w:t>
            </w:r>
          </w:p>
        </w:tc>
        <w:tc>
          <w:tcPr>
            <w:tcW w:w="634" w:type="dxa"/>
            <w:tcBorders>
              <w:top w:val="nil"/>
              <w:left w:val="nil"/>
              <w:bottom w:val="nil"/>
              <w:right w:val="nil"/>
            </w:tcBorders>
            <w:shd w:val="clear" w:color="auto" w:fill="auto"/>
            <w:vAlign w:val="center"/>
            <w:hideMark/>
          </w:tcPr>
          <w:p w14:paraId="01F4003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72</w:t>
            </w:r>
          </w:p>
        </w:tc>
        <w:tc>
          <w:tcPr>
            <w:tcW w:w="1018" w:type="dxa"/>
            <w:tcBorders>
              <w:top w:val="nil"/>
              <w:left w:val="single" w:sz="8" w:space="0" w:color="auto"/>
              <w:bottom w:val="nil"/>
              <w:right w:val="nil"/>
            </w:tcBorders>
            <w:shd w:val="clear" w:color="000000" w:fill="DDEBF7"/>
            <w:noWrap/>
            <w:vAlign w:val="center"/>
            <w:hideMark/>
          </w:tcPr>
          <w:p w14:paraId="08B9CA1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4050</w:t>
            </w:r>
            <w:r>
              <w:rPr>
                <w:rFonts w:cs="Arial"/>
                <w:sz w:val="16"/>
                <w:szCs w:val="16"/>
                <w:lang w:eastAsia="en-CA"/>
              </w:rPr>
              <w:t xml:space="preserve"> </w:t>
            </w:r>
            <w:r w:rsidRPr="00247322">
              <w:rPr>
                <w:rFonts w:cs="Arial"/>
                <w:sz w:val="16"/>
                <w:szCs w:val="16"/>
                <w:lang w:eastAsia="en-CA"/>
              </w:rPr>
              <w:t>(30)</w:t>
            </w:r>
          </w:p>
        </w:tc>
        <w:tc>
          <w:tcPr>
            <w:tcW w:w="1048" w:type="dxa"/>
            <w:tcBorders>
              <w:top w:val="nil"/>
              <w:left w:val="nil"/>
              <w:bottom w:val="nil"/>
              <w:right w:val="single" w:sz="8" w:space="0" w:color="auto"/>
            </w:tcBorders>
            <w:shd w:val="clear" w:color="auto" w:fill="auto"/>
            <w:noWrap/>
            <w:vAlign w:val="center"/>
            <w:hideMark/>
          </w:tcPr>
          <w:p w14:paraId="5A8A114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3234</w:t>
            </w:r>
            <w:r w:rsidR="0084577B">
              <w:rPr>
                <w:rFonts w:cs="Arial"/>
                <w:sz w:val="16"/>
                <w:szCs w:val="16"/>
                <w:lang w:eastAsia="en-CA"/>
              </w:rPr>
              <w:t xml:space="preserve"> </w:t>
            </w:r>
            <w:r w:rsidRPr="00247322">
              <w:rPr>
                <w:rFonts w:cs="Arial"/>
                <w:sz w:val="16"/>
                <w:szCs w:val="16"/>
                <w:lang w:eastAsia="en-CA"/>
              </w:rPr>
              <w:t>(15)</w:t>
            </w:r>
          </w:p>
        </w:tc>
        <w:tc>
          <w:tcPr>
            <w:tcW w:w="583" w:type="dxa"/>
            <w:tcBorders>
              <w:top w:val="nil"/>
              <w:left w:val="nil"/>
              <w:bottom w:val="nil"/>
              <w:right w:val="nil"/>
            </w:tcBorders>
            <w:shd w:val="clear" w:color="000000" w:fill="DDEBF7"/>
            <w:noWrap/>
            <w:vAlign w:val="center"/>
            <w:hideMark/>
          </w:tcPr>
          <w:p w14:paraId="7DC66BA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903</w:t>
            </w:r>
          </w:p>
        </w:tc>
        <w:tc>
          <w:tcPr>
            <w:tcW w:w="632" w:type="dxa"/>
            <w:tcBorders>
              <w:top w:val="nil"/>
              <w:left w:val="nil"/>
              <w:bottom w:val="nil"/>
              <w:right w:val="nil"/>
            </w:tcBorders>
            <w:shd w:val="clear" w:color="auto" w:fill="auto"/>
            <w:noWrap/>
            <w:vAlign w:val="center"/>
            <w:hideMark/>
          </w:tcPr>
          <w:p w14:paraId="401C315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1043</w:t>
            </w:r>
          </w:p>
        </w:tc>
      </w:tr>
      <w:tr w:rsidR="00464679" w:rsidRPr="00247322" w14:paraId="0288D28B" w14:textId="77777777" w:rsidTr="002F51AE">
        <w:trPr>
          <w:cantSplit/>
        </w:trPr>
        <w:tc>
          <w:tcPr>
            <w:tcW w:w="900" w:type="dxa"/>
            <w:vMerge/>
            <w:tcBorders>
              <w:left w:val="nil"/>
              <w:right w:val="single" w:sz="8" w:space="0" w:color="auto"/>
            </w:tcBorders>
            <w:shd w:val="clear" w:color="auto" w:fill="auto"/>
            <w:vAlign w:val="center"/>
            <w:hideMark/>
          </w:tcPr>
          <w:p w14:paraId="2A06F919"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688F0C45"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4</w:t>
            </w:r>
          </w:p>
        </w:tc>
        <w:tc>
          <w:tcPr>
            <w:tcW w:w="720" w:type="dxa"/>
            <w:tcBorders>
              <w:top w:val="nil"/>
              <w:left w:val="nil"/>
              <w:bottom w:val="nil"/>
              <w:right w:val="single" w:sz="8" w:space="0" w:color="auto"/>
            </w:tcBorders>
            <w:shd w:val="clear" w:color="auto" w:fill="auto"/>
            <w:vAlign w:val="center"/>
            <w:hideMark/>
          </w:tcPr>
          <w:p w14:paraId="52D6AB40"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274F</w:t>
            </w:r>
          </w:p>
        </w:tc>
        <w:tc>
          <w:tcPr>
            <w:tcW w:w="477" w:type="dxa"/>
            <w:tcBorders>
              <w:top w:val="nil"/>
              <w:left w:val="nil"/>
              <w:bottom w:val="nil"/>
              <w:right w:val="nil"/>
            </w:tcBorders>
            <w:shd w:val="clear" w:color="000000" w:fill="DDEBF7"/>
            <w:vAlign w:val="center"/>
            <w:hideMark/>
          </w:tcPr>
          <w:p w14:paraId="10749D94"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64CDFCBF"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4D661E4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w:t>
            </w:r>
          </w:p>
        </w:tc>
        <w:tc>
          <w:tcPr>
            <w:tcW w:w="450" w:type="dxa"/>
            <w:tcBorders>
              <w:top w:val="nil"/>
              <w:left w:val="nil"/>
              <w:bottom w:val="nil"/>
              <w:right w:val="single" w:sz="8" w:space="0" w:color="auto"/>
            </w:tcBorders>
            <w:shd w:val="clear" w:color="auto" w:fill="auto"/>
            <w:vAlign w:val="center"/>
            <w:hideMark/>
          </w:tcPr>
          <w:p w14:paraId="61A3688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1.1</w:t>
            </w:r>
          </w:p>
        </w:tc>
        <w:tc>
          <w:tcPr>
            <w:tcW w:w="447" w:type="dxa"/>
            <w:tcBorders>
              <w:top w:val="nil"/>
              <w:left w:val="nil"/>
              <w:bottom w:val="nil"/>
              <w:right w:val="nil"/>
            </w:tcBorders>
            <w:shd w:val="clear" w:color="000000" w:fill="DDEBF7"/>
            <w:vAlign w:val="center"/>
            <w:hideMark/>
          </w:tcPr>
          <w:p w14:paraId="54EEA0E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w:t>
            </w:r>
          </w:p>
        </w:tc>
        <w:tc>
          <w:tcPr>
            <w:tcW w:w="448" w:type="dxa"/>
            <w:tcBorders>
              <w:top w:val="nil"/>
              <w:left w:val="nil"/>
              <w:bottom w:val="nil"/>
              <w:right w:val="single" w:sz="8" w:space="0" w:color="auto"/>
            </w:tcBorders>
            <w:shd w:val="clear" w:color="auto" w:fill="auto"/>
            <w:vAlign w:val="center"/>
            <w:hideMark/>
          </w:tcPr>
          <w:p w14:paraId="619F497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35</w:t>
            </w:r>
          </w:p>
        </w:tc>
        <w:tc>
          <w:tcPr>
            <w:tcW w:w="635" w:type="dxa"/>
            <w:tcBorders>
              <w:top w:val="nil"/>
              <w:left w:val="nil"/>
              <w:bottom w:val="nil"/>
              <w:right w:val="nil"/>
            </w:tcBorders>
            <w:shd w:val="clear" w:color="000000" w:fill="DDEBF7"/>
            <w:vAlign w:val="center"/>
            <w:hideMark/>
          </w:tcPr>
          <w:p w14:paraId="36D1E64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2.23</w:t>
            </w:r>
          </w:p>
        </w:tc>
        <w:tc>
          <w:tcPr>
            <w:tcW w:w="630" w:type="dxa"/>
            <w:tcBorders>
              <w:top w:val="nil"/>
              <w:left w:val="nil"/>
              <w:bottom w:val="nil"/>
              <w:right w:val="single" w:sz="8" w:space="0" w:color="auto"/>
            </w:tcBorders>
            <w:shd w:val="clear" w:color="auto" w:fill="auto"/>
            <w:vAlign w:val="center"/>
            <w:hideMark/>
          </w:tcPr>
          <w:p w14:paraId="2D7CAE7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2.21</w:t>
            </w:r>
          </w:p>
        </w:tc>
        <w:tc>
          <w:tcPr>
            <w:tcW w:w="491" w:type="dxa"/>
            <w:tcBorders>
              <w:top w:val="nil"/>
              <w:left w:val="nil"/>
              <w:bottom w:val="nil"/>
              <w:right w:val="nil"/>
            </w:tcBorders>
            <w:shd w:val="clear" w:color="000000" w:fill="DDEBF7"/>
            <w:vAlign w:val="center"/>
            <w:hideMark/>
          </w:tcPr>
          <w:p w14:paraId="233D5E8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045F1D7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4FFACE6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0.85</w:t>
            </w:r>
          </w:p>
        </w:tc>
        <w:tc>
          <w:tcPr>
            <w:tcW w:w="540" w:type="dxa"/>
            <w:tcBorders>
              <w:top w:val="nil"/>
              <w:left w:val="nil"/>
              <w:bottom w:val="nil"/>
              <w:right w:val="nil"/>
            </w:tcBorders>
            <w:shd w:val="clear" w:color="auto" w:fill="auto"/>
            <w:noWrap/>
            <w:vAlign w:val="center"/>
            <w:hideMark/>
          </w:tcPr>
          <w:p w14:paraId="63CC18C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1.09</w:t>
            </w:r>
          </w:p>
        </w:tc>
        <w:tc>
          <w:tcPr>
            <w:tcW w:w="548" w:type="dxa"/>
            <w:tcBorders>
              <w:top w:val="nil"/>
              <w:left w:val="single" w:sz="8" w:space="0" w:color="auto"/>
              <w:bottom w:val="nil"/>
              <w:right w:val="nil"/>
            </w:tcBorders>
            <w:shd w:val="clear" w:color="000000" w:fill="DDEBF7"/>
            <w:vAlign w:val="center"/>
            <w:hideMark/>
          </w:tcPr>
          <w:p w14:paraId="27DF9DA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317</w:t>
            </w:r>
          </w:p>
        </w:tc>
        <w:tc>
          <w:tcPr>
            <w:tcW w:w="540" w:type="dxa"/>
            <w:tcBorders>
              <w:top w:val="nil"/>
              <w:left w:val="nil"/>
              <w:bottom w:val="nil"/>
              <w:right w:val="single" w:sz="8" w:space="0" w:color="auto"/>
            </w:tcBorders>
            <w:shd w:val="clear" w:color="auto" w:fill="auto"/>
            <w:vAlign w:val="center"/>
            <w:hideMark/>
          </w:tcPr>
          <w:p w14:paraId="48B0DAB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308</w:t>
            </w:r>
          </w:p>
        </w:tc>
        <w:tc>
          <w:tcPr>
            <w:tcW w:w="510" w:type="dxa"/>
            <w:tcBorders>
              <w:top w:val="nil"/>
              <w:left w:val="nil"/>
              <w:bottom w:val="nil"/>
              <w:right w:val="nil"/>
            </w:tcBorders>
            <w:shd w:val="clear" w:color="000000" w:fill="DDEBF7"/>
            <w:vAlign w:val="center"/>
            <w:hideMark/>
          </w:tcPr>
          <w:p w14:paraId="43C2F19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78</w:t>
            </w:r>
          </w:p>
        </w:tc>
        <w:tc>
          <w:tcPr>
            <w:tcW w:w="634" w:type="dxa"/>
            <w:tcBorders>
              <w:top w:val="nil"/>
              <w:left w:val="nil"/>
              <w:bottom w:val="nil"/>
              <w:right w:val="nil"/>
            </w:tcBorders>
            <w:shd w:val="clear" w:color="auto" w:fill="auto"/>
            <w:vAlign w:val="center"/>
            <w:hideMark/>
          </w:tcPr>
          <w:p w14:paraId="28BB5BF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63</w:t>
            </w:r>
          </w:p>
        </w:tc>
        <w:tc>
          <w:tcPr>
            <w:tcW w:w="1018" w:type="dxa"/>
            <w:tcBorders>
              <w:top w:val="nil"/>
              <w:left w:val="single" w:sz="8" w:space="0" w:color="auto"/>
              <w:bottom w:val="nil"/>
              <w:right w:val="nil"/>
            </w:tcBorders>
            <w:shd w:val="clear" w:color="000000" w:fill="DDEBF7"/>
            <w:noWrap/>
            <w:vAlign w:val="center"/>
            <w:hideMark/>
          </w:tcPr>
          <w:p w14:paraId="36C4D7D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2983</w:t>
            </w:r>
            <w:r>
              <w:rPr>
                <w:rFonts w:cs="Arial"/>
                <w:sz w:val="16"/>
                <w:szCs w:val="16"/>
                <w:lang w:eastAsia="en-CA"/>
              </w:rPr>
              <w:t xml:space="preserve"> </w:t>
            </w:r>
            <w:r w:rsidRPr="00247322">
              <w:rPr>
                <w:rFonts w:cs="Arial"/>
                <w:sz w:val="16"/>
                <w:szCs w:val="16"/>
                <w:lang w:eastAsia="en-CA"/>
              </w:rPr>
              <w:t>(25)</w:t>
            </w:r>
          </w:p>
        </w:tc>
        <w:tc>
          <w:tcPr>
            <w:tcW w:w="1048" w:type="dxa"/>
            <w:tcBorders>
              <w:top w:val="nil"/>
              <w:left w:val="nil"/>
              <w:bottom w:val="nil"/>
              <w:right w:val="single" w:sz="8" w:space="0" w:color="auto"/>
            </w:tcBorders>
            <w:shd w:val="clear" w:color="auto" w:fill="auto"/>
            <w:noWrap/>
            <w:vAlign w:val="center"/>
            <w:hideMark/>
          </w:tcPr>
          <w:p w14:paraId="389958A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2496</w:t>
            </w:r>
            <w:r w:rsidR="0084577B">
              <w:rPr>
                <w:rFonts w:cs="Arial"/>
                <w:sz w:val="16"/>
                <w:szCs w:val="16"/>
                <w:lang w:eastAsia="en-CA"/>
              </w:rPr>
              <w:t xml:space="preserve"> </w:t>
            </w:r>
            <w:r w:rsidRPr="00247322">
              <w:rPr>
                <w:rFonts w:cs="Arial"/>
                <w:sz w:val="16"/>
                <w:szCs w:val="16"/>
                <w:lang w:eastAsia="en-CA"/>
              </w:rPr>
              <w:t>(15)</w:t>
            </w:r>
          </w:p>
        </w:tc>
        <w:tc>
          <w:tcPr>
            <w:tcW w:w="583" w:type="dxa"/>
            <w:tcBorders>
              <w:top w:val="nil"/>
              <w:left w:val="nil"/>
              <w:bottom w:val="nil"/>
              <w:right w:val="nil"/>
            </w:tcBorders>
            <w:shd w:val="clear" w:color="000000" w:fill="DDEBF7"/>
            <w:noWrap/>
            <w:vAlign w:val="center"/>
            <w:hideMark/>
          </w:tcPr>
          <w:p w14:paraId="6DE9E63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1072</w:t>
            </w:r>
          </w:p>
        </w:tc>
        <w:tc>
          <w:tcPr>
            <w:tcW w:w="632" w:type="dxa"/>
            <w:tcBorders>
              <w:top w:val="nil"/>
              <w:left w:val="nil"/>
              <w:bottom w:val="nil"/>
              <w:right w:val="nil"/>
            </w:tcBorders>
            <w:shd w:val="clear" w:color="auto" w:fill="auto"/>
            <w:noWrap/>
            <w:vAlign w:val="center"/>
            <w:hideMark/>
          </w:tcPr>
          <w:p w14:paraId="4130A72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877</w:t>
            </w:r>
          </w:p>
        </w:tc>
      </w:tr>
      <w:tr w:rsidR="00464679" w:rsidRPr="00247322" w14:paraId="327C98FC" w14:textId="77777777" w:rsidTr="002F51AE">
        <w:trPr>
          <w:cantSplit/>
        </w:trPr>
        <w:tc>
          <w:tcPr>
            <w:tcW w:w="900" w:type="dxa"/>
            <w:vMerge/>
            <w:tcBorders>
              <w:left w:val="nil"/>
              <w:right w:val="single" w:sz="8" w:space="0" w:color="auto"/>
            </w:tcBorders>
            <w:shd w:val="clear" w:color="auto" w:fill="auto"/>
            <w:vAlign w:val="center"/>
            <w:hideMark/>
          </w:tcPr>
          <w:p w14:paraId="5601D664"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1F8AA781"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5</w:t>
            </w:r>
          </w:p>
        </w:tc>
        <w:tc>
          <w:tcPr>
            <w:tcW w:w="720" w:type="dxa"/>
            <w:tcBorders>
              <w:top w:val="nil"/>
              <w:left w:val="nil"/>
              <w:bottom w:val="nil"/>
              <w:right w:val="single" w:sz="8" w:space="0" w:color="auto"/>
            </w:tcBorders>
            <w:shd w:val="clear" w:color="auto" w:fill="auto"/>
            <w:vAlign w:val="center"/>
            <w:hideMark/>
          </w:tcPr>
          <w:p w14:paraId="2548BCEF"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286F</w:t>
            </w:r>
          </w:p>
        </w:tc>
        <w:tc>
          <w:tcPr>
            <w:tcW w:w="477" w:type="dxa"/>
            <w:tcBorders>
              <w:top w:val="nil"/>
              <w:left w:val="nil"/>
              <w:bottom w:val="nil"/>
              <w:right w:val="nil"/>
            </w:tcBorders>
            <w:shd w:val="clear" w:color="000000" w:fill="DDEBF7"/>
            <w:vAlign w:val="center"/>
            <w:hideMark/>
          </w:tcPr>
          <w:p w14:paraId="7284D1B9"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6C6E892F"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6791CE5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w:t>
            </w:r>
          </w:p>
        </w:tc>
        <w:tc>
          <w:tcPr>
            <w:tcW w:w="450" w:type="dxa"/>
            <w:tcBorders>
              <w:top w:val="nil"/>
              <w:left w:val="nil"/>
              <w:bottom w:val="nil"/>
              <w:right w:val="single" w:sz="8" w:space="0" w:color="auto"/>
            </w:tcBorders>
            <w:shd w:val="clear" w:color="auto" w:fill="auto"/>
            <w:vAlign w:val="center"/>
            <w:hideMark/>
          </w:tcPr>
          <w:p w14:paraId="5FA548E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w:t>
            </w:r>
          </w:p>
        </w:tc>
        <w:tc>
          <w:tcPr>
            <w:tcW w:w="447" w:type="dxa"/>
            <w:tcBorders>
              <w:top w:val="nil"/>
              <w:left w:val="nil"/>
              <w:bottom w:val="nil"/>
              <w:right w:val="nil"/>
            </w:tcBorders>
            <w:shd w:val="clear" w:color="000000" w:fill="DDEBF7"/>
            <w:vAlign w:val="center"/>
            <w:hideMark/>
          </w:tcPr>
          <w:p w14:paraId="62EA9E5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w:t>
            </w:r>
          </w:p>
        </w:tc>
        <w:tc>
          <w:tcPr>
            <w:tcW w:w="448" w:type="dxa"/>
            <w:tcBorders>
              <w:top w:val="nil"/>
              <w:left w:val="nil"/>
              <w:bottom w:val="nil"/>
              <w:right w:val="single" w:sz="8" w:space="0" w:color="auto"/>
            </w:tcBorders>
            <w:shd w:val="clear" w:color="auto" w:fill="auto"/>
            <w:vAlign w:val="center"/>
            <w:hideMark/>
          </w:tcPr>
          <w:p w14:paraId="5DC9099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w:t>
            </w:r>
          </w:p>
        </w:tc>
        <w:tc>
          <w:tcPr>
            <w:tcW w:w="635" w:type="dxa"/>
            <w:tcBorders>
              <w:top w:val="nil"/>
              <w:left w:val="nil"/>
              <w:bottom w:val="nil"/>
              <w:right w:val="nil"/>
            </w:tcBorders>
            <w:shd w:val="clear" w:color="000000" w:fill="DDEBF7"/>
            <w:vAlign w:val="center"/>
            <w:hideMark/>
          </w:tcPr>
          <w:p w14:paraId="04825A4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2.15</w:t>
            </w:r>
          </w:p>
        </w:tc>
        <w:tc>
          <w:tcPr>
            <w:tcW w:w="630" w:type="dxa"/>
            <w:tcBorders>
              <w:top w:val="nil"/>
              <w:left w:val="nil"/>
              <w:bottom w:val="nil"/>
              <w:right w:val="single" w:sz="8" w:space="0" w:color="auto"/>
            </w:tcBorders>
            <w:shd w:val="clear" w:color="auto" w:fill="auto"/>
            <w:vAlign w:val="center"/>
            <w:hideMark/>
          </w:tcPr>
          <w:p w14:paraId="17CDF68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2.13</w:t>
            </w:r>
          </w:p>
        </w:tc>
        <w:tc>
          <w:tcPr>
            <w:tcW w:w="491" w:type="dxa"/>
            <w:tcBorders>
              <w:top w:val="nil"/>
              <w:left w:val="nil"/>
              <w:bottom w:val="nil"/>
              <w:right w:val="nil"/>
            </w:tcBorders>
            <w:shd w:val="clear" w:color="000000" w:fill="DDEBF7"/>
            <w:vAlign w:val="center"/>
            <w:hideMark/>
          </w:tcPr>
          <w:p w14:paraId="5377CE1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36295C6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6BC9FF4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0.92</w:t>
            </w:r>
          </w:p>
        </w:tc>
        <w:tc>
          <w:tcPr>
            <w:tcW w:w="540" w:type="dxa"/>
            <w:tcBorders>
              <w:top w:val="nil"/>
              <w:left w:val="nil"/>
              <w:bottom w:val="nil"/>
              <w:right w:val="nil"/>
            </w:tcBorders>
            <w:shd w:val="clear" w:color="auto" w:fill="auto"/>
            <w:noWrap/>
            <w:vAlign w:val="center"/>
            <w:hideMark/>
          </w:tcPr>
          <w:p w14:paraId="3F5250C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1.09</w:t>
            </w:r>
          </w:p>
        </w:tc>
        <w:tc>
          <w:tcPr>
            <w:tcW w:w="548" w:type="dxa"/>
            <w:tcBorders>
              <w:top w:val="nil"/>
              <w:left w:val="single" w:sz="8" w:space="0" w:color="auto"/>
              <w:bottom w:val="nil"/>
              <w:right w:val="nil"/>
            </w:tcBorders>
            <w:shd w:val="clear" w:color="000000" w:fill="DDEBF7"/>
            <w:vAlign w:val="center"/>
            <w:hideMark/>
          </w:tcPr>
          <w:p w14:paraId="53F1DF5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316</w:t>
            </w:r>
          </w:p>
        </w:tc>
        <w:tc>
          <w:tcPr>
            <w:tcW w:w="540" w:type="dxa"/>
            <w:tcBorders>
              <w:top w:val="nil"/>
              <w:left w:val="nil"/>
              <w:bottom w:val="nil"/>
              <w:right w:val="single" w:sz="8" w:space="0" w:color="auto"/>
            </w:tcBorders>
            <w:shd w:val="clear" w:color="auto" w:fill="auto"/>
            <w:vAlign w:val="center"/>
            <w:hideMark/>
          </w:tcPr>
          <w:p w14:paraId="0112393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316</w:t>
            </w:r>
          </w:p>
        </w:tc>
        <w:tc>
          <w:tcPr>
            <w:tcW w:w="510" w:type="dxa"/>
            <w:tcBorders>
              <w:top w:val="nil"/>
              <w:left w:val="nil"/>
              <w:bottom w:val="nil"/>
              <w:right w:val="nil"/>
            </w:tcBorders>
            <w:shd w:val="clear" w:color="000000" w:fill="DDEBF7"/>
            <w:vAlign w:val="center"/>
            <w:hideMark/>
          </w:tcPr>
          <w:p w14:paraId="332AC62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38</w:t>
            </w:r>
          </w:p>
        </w:tc>
        <w:tc>
          <w:tcPr>
            <w:tcW w:w="634" w:type="dxa"/>
            <w:tcBorders>
              <w:top w:val="nil"/>
              <w:left w:val="nil"/>
              <w:bottom w:val="nil"/>
              <w:right w:val="nil"/>
            </w:tcBorders>
            <w:shd w:val="clear" w:color="auto" w:fill="auto"/>
            <w:vAlign w:val="center"/>
            <w:hideMark/>
          </w:tcPr>
          <w:p w14:paraId="0B01B79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40</w:t>
            </w:r>
          </w:p>
        </w:tc>
        <w:tc>
          <w:tcPr>
            <w:tcW w:w="1018" w:type="dxa"/>
            <w:tcBorders>
              <w:top w:val="nil"/>
              <w:left w:val="single" w:sz="8" w:space="0" w:color="auto"/>
              <w:bottom w:val="nil"/>
              <w:right w:val="nil"/>
            </w:tcBorders>
            <w:shd w:val="clear" w:color="000000" w:fill="DDEBF7"/>
            <w:noWrap/>
            <w:vAlign w:val="center"/>
            <w:hideMark/>
          </w:tcPr>
          <w:p w14:paraId="5BEC076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2686</w:t>
            </w:r>
            <w:r>
              <w:rPr>
                <w:rFonts w:cs="Arial"/>
                <w:sz w:val="16"/>
                <w:szCs w:val="16"/>
                <w:lang w:eastAsia="en-CA"/>
              </w:rPr>
              <w:t xml:space="preserve"> </w:t>
            </w:r>
            <w:r w:rsidRPr="00247322">
              <w:rPr>
                <w:rFonts w:cs="Arial"/>
                <w:sz w:val="16"/>
                <w:szCs w:val="16"/>
                <w:lang w:eastAsia="en-CA"/>
              </w:rPr>
              <w:t>(27)</w:t>
            </w:r>
          </w:p>
        </w:tc>
        <w:tc>
          <w:tcPr>
            <w:tcW w:w="1048" w:type="dxa"/>
            <w:tcBorders>
              <w:top w:val="nil"/>
              <w:left w:val="nil"/>
              <w:bottom w:val="nil"/>
              <w:right w:val="single" w:sz="8" w:space="0" w:color="auto"/>
            </w:tcBorders>
            <w:shd w:val="clear" w:color="auto" w:fill="auto"/>
            <w:noWrap/>
            <w:vAlign w:val="center"/>
            <w:hideMark/>
          </w:tcPr>
          <w:p w14:paraId="08E42AA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2825</w:t>
            </w:r>
            <w:r w:rsidR="0084577B">
              <w:rPr>
                <w:rFonts w:cs="Arial"/>
                <w:sz w:val="16"/>
                <w:szCs w:val="16"/>
                <w:lang w:eastAsia="en-CA"/>
              </w:rPr>
              <w:t xml:space="preserve"> </w:t>
            </w:r>
            <w:r w:rsidRPr="00247322">
              <w:rPr>
                <w:rFonts w:cs="Arial"/>
                <w:sz w:val="16"/>
                <w:szCs w:val="16"/>
                <w:lang w:eastAsia="en-CA"/>
              </w:rPr>
              <w:t>(16)</w:t>
            </w:r>
          </w:p>
        </w:tc>
        <w:tc>
          <w:tcPr>
            <w:tcW w:w="583" w:type="dxa"/>
            <w:tcBorders>
              <w:top w:val="nil"/>
              <w:left w:val="nil"/>
              <w:bottom w:val="nil"/>
              <w:right w:val="nil"/>
            </w:tcBorders>
            <w:shd w:val="clear" w:color="000000" w:fill="DDEBF7"/>
            <w:noWrap/>
            <w:vAlign w:val="center"/>
            <w:hideMark/>
          </w:tcPr>
          <w:p w14:paraId="34454E5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536</w:t>
            </w:r>
          </w:p>
        </w:tc>
        <w:tc>
          <w:tcPr>
            <w:tcW w:w="632" w:type="dxa"/>
            <w:tcBorders>
              <w:top w:val="nil"/>
              <w:left w:val="nil"/>
              <w:bottom w:val="nil"/>
              <w:right w:val="nil"/>
            </w:tcBorders>
            <w:shd w:val="clear" w:color="auto" w:fill="auto"/>
            <w:noWrap/>
            <w:vAlign w:val="center"/>
            <w:hideMark/>
          </w:tcPr>
          <w:p w14:paraId="61DB3B3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740</w:t>
            </w:r>
          </w:p>
        </w:tc>
      </w:tr>
      <w:tr w:rsidR="00464679" w:rsidRPr="00247322" w14:paraId="3365D0FD" w14:textId="77777777" w:rsidTr="002F51AE">
        <w:trPr>
          <w:cantSplit/>
        </w:trPr>
        <w:tc>
          <w:tcPr>
            <w:tcW w:w="900" w:type="dxa"/>
            <w:vMerge/>
            <w:tcBorders>
              <w:left w:val="nil"/>
              <w:right w:val="single" w:sz="8" w:space="0" w:color="auto"/>
            </w:tcBorders>
            <w:shd w:val="clear" w:color="auto" w:fill="auto"/>
            <w:vAlign w:val="center"/>
            <w:hideMark/>
          </w:tcPr>
          <w:p w14:paraId="7105BEC1"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0473EFB2"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6</w:t>
            </w:r>
          </w:p>
        </w:tc>
        <w:tc>
          <w:tcPr>
            <w:tcW w:w="720" w:type="dxa"/>
            <w:tcBorders>
              <w:top w:val="nil"/>
              <w:left w:val="nil"/>
              <w:bottom w:val="nil"/>
              <w:right w:val="single" w:sz="8" w:space="0" w:color="auto"/>
            </w:tcBorders>
            <w:shd w:val="clear" w:color="auto" w:fill="auto"/>
            <w:vAlign w:val="center"/>
            <w:hideMark/>
          </w:tcPr>
          <w:p w14:paraId="6EBF439F"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292F</w:t>
            </w:r>
          </w:p>
        </w:tc>
        <w:tc>
          <w:tcPr>
            <w:tcW w:w="477" w:type="dxa"/>
            <w:tcBorders>
              <w:top w:val="nil"/>
              <w:left w:val="nil"/>
              <w:bottom w:val="nil"/>
              <w:right w:val="nil"/>
            </w:tcBorders>
            <w:shd w:val="clear" w:color="000000" w:fill="DDEBF7"/>
            <w:vAlign w:val="center"/>
            <w:hideMark/>
          </w:tcPr>
          <w:p w14:paraId="3A92214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auto" w:fill="auto"/>
            <w:vAlign w:val="center"/>
            <w:hideMark/>
          </w:tcPr>
          <w:p w14:paraId="1314483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0C2407A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w:t>
            </w:r>
          </w:p>
        </w:tc>
        <w:tc>
          <w:tcPr>
            <w:tcW w:w="450" w:type="dxa"/>
            <w:tcBorders>
              <w:top w:val="nil"/>
              <w:left w:val="nil"/>
              <w:bottom w:val="nil"/>
              <w:right w:val="single" w:sz="8" w:space="0" w:color="auto"/>
            </w:tcBorders>
            <w:shd w:val="clear" w:color="auto" w:fill="auto"/>
            <w:vAlign w:val="center"/>
            <w:hideMark/>
          </w:tcPr>
          <w:p w14:paraId="5D46740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47" w:type="dxa"/>
            <w:tcBorders>
              <w:top w:val="nil"/>
              <w:left w:val="nil"/>
              <w:bottom w:val="nil"/>
              <w:right w:val="nil"/>
            </w:tcBorders>
            <w:shd w:val="clear" w:color="000000" w:fill="DDEBF7"/>
            <w:vAlign w:val="center"/>
            <w:hideMark/>
          </w:tcPr>
          <w:p w14:paraId="72DEDD2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w:t>
            </w:r>
          </w:p>
        </w:tc>
        <w:tc>
          <w:tcPr>
            <w:tcW w:w="448" w:type="dxa"/>
            <w:tcBorders>
              <w:top w:val="nil"/>
              <w:left w:val="nil"/>
              <w:bottom w:val="nil"/>
              <w:right w:val="single" w:sz="8" w:space="0" w:color="auto"/>
            </w:tcBorders>
            <w:shd w:val="clear" w:color="auto" w:fill="auto"/>
            <w:vAlign w:val="center"/>
            <w:hideMark/>
          </w:tcPr>
          <w:p w14:paraId="6AD7177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w:t>
            </w:r>
          </w:p>
        </w:tc>
        <w:tc>
          <w:tcPr>
            <w:tcW w:w="635" w:type="dxa"/>
            <w:tcBorders>
              <w:top w:val="nil"/>
              <w:left w:val="nil"/>
              <w:bottom w:val="nil"/>
              <w:right w:val="nil"/>
            </w:tcBorders>
            <w:shd w:val="clear" w:color="000000" w:fill="DDEBF7"/>
            <w:vAlign w:val="center"/>
            <w:hideMark/>
          </w:tcPr>
          <w:p w14:paraId="58AC9C5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2.13</w:t>
            </w:r>
          </w:p>
        </w:tc>
        <w:tc>
          <w:tcPr>
            <w:tcW w:w="630" w:type="dxa"/>
            <w:tcBorders>
              <w:top w:val="nil"/>
              <w:left w:val="nil"/>
              <w:bottom w:val="nil"/>
              <w:right w:val="single" w:sz="8" w:space="0" w:color="auto"/>
            </w:tcBorders>
            <w:shd w:val="clear" w:color="auto" w:fill="auto"/>
            <w:vAlign w:val="center"/>
            <w:hideMark/>
          </w:tcPr>
          <w:p w14:paraId="70F629D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2.08</w:t>
            </w:r>
          </w:p>
        </w:tc>
        <w:tc>
          <w:tcPr>
            <w:tcW w:w="491" w:type="dxa"/>
            <w:tcBorders>
              <w:top w:val="nil"/>
              <w:left w:val="nil"/>
              <w:bottom w:val="nil"/>
              <w:right w:val="nil"/>
            </w:tcBorders>
            <w:shd w:val="clear" w:color="000000" w:fill="DDEBF7"/>
            <w:vAlign w:val="center"/>
            <w:hideMark/>
          </w:tcPr>
          <w:p w14:paraId="2EB0097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326773C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45D2059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0.99</w:t>
            </w:r>
          </w:p>
        </w:tc>
        <w:tc>
          <w:tcPr>
            <w:tcW w:w="540" w:type="dxa"/>
            <w:tcBorders>
              <w:top w:val="nil"/>
              <w:left w:val="nil"/>
              <w:bottom w:val="nil"/>
              <w:right w:val="nil"/>
            </w:tcBorders>
            <w:shd w:val="clear" w:color="auto" w:fill="auto"/>
            <w:noWrap/>
            <w:vAlign w:val="center"/>
            <w:hideMark/>
          </w:tcPr>
          <w:p w14:paraId="252E543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1.19</w:t>
            </w:r>
          </w:p>
        </w:tc>
        <w:tc>
          <w:tcPr>
            <w:tcW w:w="548" w:type="dxa"/>
            <w:tcBorders>
              <w:top w:val="nil"/>
              <w:left w:val="single" w:sz="8" w:space="0" w:color="auto"/>
              <w:bottom w:val="nil"/>
              <w:right w:val="nil"/>
            </w:tcBorders>
            <w:shd w:val="clear" w:color="000000" w:fill="DDEBF7"/>
            <w:vAlign w:val="center"/>
            <w:hideMark/>
          </w:tcPr>
          <w:p w14:paraId="7D60B4D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309</w:t>
            </w:r>
          </w:p>
        </w:tc>
        <w:tc>
          <w:tcPr>
            <w:tcW w:w="540" w:type="dxa"/>
            <w:tcBorders>
              <w:top w:val="nil"/>
              <w:left w:val="nil"/>
              <w:bottom w:val="nil"/>
              <w:right w:val="single" w:sz="8" w:space="0" w:color="auto"/>
            </w:tcBorders>
            <w:shd w:val="clear" w:color="auto" w:fill="auto"/>
            <w:vAlign w:val="center"/>
            <w:hideMark/>
          </w:tcPr>
          <w:p w14:paraId="020587A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320</w:t>
            </w:r>
          </w:p>
        </w:tc>
        <w:tc>
          <w:tcPr>
            <w:tcW w:w="510" w:type="dxa"/>
            <w:tcBorders>
              <w:top w:val="nil"/>
              <w:left w:val="nil"/>
              <w:bottom w:val="nil"/>
              <w:right w:val="nil"/>
            </w:tcBorders>
            <w:shd w:val="clear" w:color="000000" w:fill="DDEBF7"/>
            <w:vAlign w:val="center"/>
            <w:hideMark/>
          </w:tcPr>
          <w:p w14:paraId="2932B1E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46</w:t>
            </w:r>
          </w:p>
        </w:tc>
        <w:tc>
          <w:tcPr>
            <w:tcW w:w="634" w:type="dxa"/>
            <w:tcBorders>
              <w:top w:val="nil"/>
              <w:left w:val="nil"/>
              <w:bottom w:val="nil"/>
              <w:right w:val="nil"/>
            </w:tcBorders>
            <w:shd w:val="clear" w:color="auto" w:fill="auto"/>
            <w:vAlign w:val="center"/>
            <w:hideMark/>
          </w:tcPr>
          <w:p w14:paraId="18E0557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36</w:t>
            </w:r>
          </w:p>
        </w:tc>
        <w:tc>
          <w:tcPr>
            <w:tcW w:w="1018" w:type="dxa"/>
            <w:tcBorders>
              <w:top w:val="nil"/>
              <w:left w:val="single" w:sz="8" w:space="0" w:color="auto"/>
              <w:bottom w:val="nil"/>
              <w:right w:val="nil"/>
            </w:tcBorders>
            <w:shd w:val="clear" w:color="000000" w:fill="DDEBF7"/>
            <w:noWrap/>
            <w:vAlign w:val="center"/>
            <w:hideMark/>
          </w:tcPr>
          <w:p w14:paraId="713AD56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3018</w:t>
            </w:r>
            <w:r>
              <w:rPr>
                <w:rFonts w:cs="Arial"/>
                <w:sz w:val="16"/>
                <w:szCs w:val="16"/>
                <w:lang w:eastAsia="en-CA"/>
              </w:rPr>
              <w:t xml:space="preserve"> </w:t>
            </w:r>
            <w:r w:rsidRPr="00247322">
              <w:rPr>
                <w:rFonts w:cs="Arial"/>
                <w:sz w:val="16"/>
                <w:szCs w:val="16"/>
                <w:lang w:eastAsia="en-CA"/>
              </w:rPr>
              <w:t>(38)</w:t>
            </w:r>
          </w:p>
        </w:tc>
        <w:tc>
          <w:tcPr>
            <w:tcW w:w="1048" w:type="dxa"/>
            <w:tcBorders>
              <w:top w:val="nil"/>
              <w:left w:val="nil"/>
              <w:bottom w:val="nil"/>
              <w:right w:val="single" w:sz="8" w:space="0" w:color="auto"/>
            </w:tcBorders>
            <w:shd w:val="clear" w:color="auto" w:fill="auto"/>
            <w:noWrap/>
            <w:vAlign w:val="center"/>
            <w:hideMark/>
          </w:tcPr>
          <w:p w14:paraId="791A765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2384</w:t>
            </w:r>
            <w:r w:rsidR="0084577B">
              <w:rPr>
                <w:rFonts w:cs="Arial"/>
                <w:sz w:val="16"/>
                <w:szCs w:val="16"/>
                <w:lang w:eastAsia="en-CA"/>
              </w:rPr>
              <w:t xml:space="preserve"> </w:t>
            </w:r>
            <w:r w:rsidRPr="00247322">
              <w:rPr>
                <w:rFonts w:cs="Arial"/>
                <w:sz w:val="16"/>
                <w:szCs w:val="16"/>
                <w:lang w:eastAsia="en-CA"/>
              </w:rPr>
              <w:t>(36)</w:t>
            </w:r>
          </w:p>
        </w:tc>
        <w:tc>
          <w:tcPr>
            <w:tcW w:w="583" w:type="dxa"/>
            <w:tcBorders>
              <w:top w:val="nil"/>
              <w:left w:val="nil"/>
              <w:bottom w:val="nil"/>
              <w:right w:val="nil"/>
            </w:tcBorders>
            <w:shd w:val="clear" w:color="000000" w:fill="DDEBF7"/>
            <w:noWrap/>
            <w:vAlign w:val="center"/>
            <w:hideMark/>
          </w:tcPr>
          <w:p w14:paraId="073B977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452</w:t>
            </w:r>
          </w:p>
        </w:tc>
        <w:tc>
          <w:tcPr>
            <w:tcW w:w="632" w:type="dxa"/>
            <w:tcBorders>
              <w:top w:val="nil"/>
              <w:left w:val="nil"/>
              <w:bottom w:val="nil"/>
              <w:right w:val="nil"/>
            </w:tcBorders>
            <w:shd w:val="clear" w:color="auto" w:fill="auto"/>
            <w:noWrap/>
            <w:vAlign w:val="center"/>
            <w:hideMark/>
          </w:tcPr>
          <w:p w14:paraId="142D92C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281</w:t>
            </w:r>
          </w:p>
        </w:tc>
      </w:tr>
      <w:tr w:rsidR="00464679" w:rsidRPr="00247322" w14:paraId="0D859656" w14:textId="77777777" w:rsidTr="002F51AE">
        <w:trPr>
          <w:cantSplit/>
        </w:trPr>
        <w:tc>
          <w:tcPr>
            <w:tcW w:w="900" w:type="dxa"/>
            <w:vMerge/>
            <w:tcBorders>
              <w:left w:val="nil"/>
              <w:right w:val="single" w:sz="8" w:space="0" w:color="auto"/>
            </w:tcBorders>
            <w:shd w:val="clear" w:color="auto" w:fill="auto"/>
            <w:vAlign w:val="center"/>
            <w:hideMark/>
          </w:tcPr>
          <w:p w14:paraId="640F3FD1"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381020D3"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7</w:t>
            </w:r>
          </w:p>
        </w:tc>
        <w:tc>
          <w:tcPr>
            <w:tcW w:w="720" w:type="dxa"/>
            <w:tcBorders>
              <w:top w:val="nil"/>
              <w:left w:val="nil"/>
              <w:bottom w:val="nil"/>
              <w:right w:val="single" w:sz="8" w:space="0" w:color="auto"/>
            </w:tcBorders>
            <w:shd w:val="clear" w:color="000000" w:fill="FFFFFF"/>
            <w:vAlign w:val="center"/>
            <w:hideMark/>
          </w:tcPr>
          <w:p w14:paraId="5DC807B5"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298F</w:t>
            </w:r>
          </w:p>
        </w:tc>
        <w:tc>
          <w:tcPr>
            <w:tcW w:w="477" w:type="dxa"/>
            <w:tcBorders>
              <w:top w:val="nil"/>
              <w:left w:val="nil"/>
              <w:bottom w:val="nil"/>
              <w:right w:val="nil"/>
            </w:tcBorders>
            <w:shd w:val="clear" w:color="000000" w:fill="DDEBF7"/>
            <w:vAlign w:val="center"/>
            <w:hideMark/>
          </w:tcPr>
          <w:p w14:paraId="5DDC886A"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000000" w:fill="FFFFFF"/>
            <w:vAlign w:val="center"/>
            <w:hideMark/>
          </w:tcPr>
          <w:p w14:paraId="706A264B"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334BF8A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w:t>
            </w:r>
          </w:p>
        </w:tc>
        <w:tc>
          <w:tcPr>
            <w:tcW w:w="450" w:type="dxa"/>
            <w:tcBorders>
              <w:top w:val="nil"/>
              <w:left w:val="nil"/>
              <w:bottom w:val="nil"/>
              <w:right w:val="single" w:sz="8" w:space="0" w:color="auto"/>
            </w:tcBorders>
            <w:shd w:val="clear" w:color="000000" w:fill="FFFFFF"/>
            <w:vAlign w:val="center"/>
            <w:hideMark/>
          </w:tcPr>
          <w:p w14:paraId="048E8CE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w:t>
            </w:r>
          </w:p>
        </w:tc>
        <w:tc>
          <w:tcPr>
            <w:tcW w:w="447" w:type="dxa"/>
            <w:tcBorders>
              <w:top w:val="nil"/>
              <w:left w:val="nil"/>
              <w:bottom w:val="nil"/>
              <w:right w:val="nil"/>
            </w:tcBorders>
            <w:shd w:val="clear" w:color="000000" w:fill="DDEBF7"/>
            <w:vAlign w:val="center"/>
            <w:hideMark/>
          </w:tcPr>
          <w:p w14:paraId="6BC09E9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448" w:type="dxa"/>
            <w:tcBorders>
              <w:top w:val="nil"/>
              <w:left w:val="nil"/>
              <w:bottom w:val="nil"/>
              <w:right w:val="single" w:sz="8" w:space="0" w:color="auto"/>
            </w:tcBorders>
            <w:shd w:val="clear" w:color="000000" w:fill="FFFFFF"/>
            <w:vAlign w:val="center"/>
            <w:hideMark/>
          </w:tcPr>
          <w:p w14:paraId="5791A9F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635" w:type="dxa"/>
            <w:tcBorders>
              <w:top w:val="nil"/>
              <w:left w:val="nil"/>
              <w:bottom w:val="nil"/>
              <w:right w:val="nil"/>
            </w:tcBorders>
            <w:shd w:val="clear" w:color="000000" w:fill="DDEBF7"/>
            <w:vAlign w:val="center"/>
            <w:hideMark/>
          </w:tcPr>
          <w:p w14:paraId="0A31C30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2.17</w:t>
            </w:r>
          </w:p>
        </w:tc>
        <w:tc>
          <w:tcPr>
            <w:tcW w:w="630" w:type="dxa"/>
            <w:tcBorders>
              <w:top w:val="nil"/>
              <w:left w:val="nil"/>
              <w:bottom w:val="nil"/>
              <w:right w:val="single" w:sz="8" w:space="0" w:color="auto"/>
            </w:tcBorders>
            <w:shd w:val="clear" w:color="auto" w:fill="auto"/>
            <w:vAlign w:val="center"/>
            <w:hideMark/>
          </w:tcPr>
          <w:p w14:paraId="321448D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2.11</w:t>
            </w:r>
          </w:p>
        </w:tc>
        <w:tc>
          <w:tcPr>
            <w:tcW w:w="491" w:type="dxa"/>
            <w:tcBorders>
              <w:top w:val="nil"/>
              <w:left w:val="nil"/>
              <w:bottom w:val="nil"/>
              <w:right w:val="nil"/>
            </w:tcBorders>
            <w:shd w:val="clear" w:color="000000" w:fill="DDEBF7"/>
            <w:vAlign w:val="center"/>
            <w:hideMark/>
          </w:tcPr>
          <w:p w14:paraId="4F3A999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16235F5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660D87D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0.88</w:t>
            </w:r>
          </w:p>
        </w:tc>
        <w:tc>
          <w:tcPr>
            <w:tcW w:w="540" w:type="dxa"/>
            <w:tcBorders>
              <w:top w:val="nil"/>
              <w:left w:val="nil"/>
              <w:bottom w:val="nil"/>
              <w:right w:val="nil"/>
            </w:tcBorders>
            <w:shd w:val="clear" w:color="auto" w:fill="auto"/>
            <w:noWrap/>
            <w:vAlign w:val="center"/>
            <w:hideMark/>
          </w:tcPr>
          <w:p w14:paraId="3021FB6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1.23</w:t>
            </w:r>
          </w:p>
        </w:tc>
        <w:tc>
          <w:tcPr>
            <w:tcW w:w="548" w:type="dxa"/>
            <w:tcBorders>
              <w:top w:val="nil"/>
              <w:left w:val="single" w:sz="8" w:space="0" w:color="auto"/>
              <w:bottom w:val="nil"/>
              <w:right w:val="nil"/>
            </w:tcBorders>
            <w:shd w:val="clear" w:color="000000" w:fill="DDEBF7"/>
            <w:vAlign w:val="center"/>
            <w:hideMark/>
          </w:tcPr>
          <w:p w14:paraId="22B6A19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327</w:t>
            </w:r>
          </w:p>
        </w:tc>
        <w:tc>
          <w:tcPr>
            <w:tcW w:w="540" w:type="dxa"/>
            <w:tcBorders>
              <w:top w:val="nil"/>
              <w:left w:val="nil"/>
              <w:bottom w:val="nil"/>
              <w:right w:val="single" w:sz="8" w:space="0" w:color="auto"/>
            </w:tcBorders>
            <w:shd w:val="clear" w:color="auto" w:fill="auto"/>
            <w:vAlign w:val="center"/>
            <w:hideMark/>
          </w:tcPr>
          <w:p w14:paraId="5363064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321</w:t>
            </w:r>
          </w:p>
        </w:tc>
        <w:tc>
          <w:tcPr>
            <w:tcW w:w="510" w:type="dxa"/>
            <w:tcBorders>
              <w:top w:val="nil"/>
              <w:left w:val="nil"/>
              <w:bottom w:val="nil"/>
              <w:right w:val="nil"/>
            </w:tcBorders>
            <w:shd w:val="clear" w:color="000000" w:fill="DDEBF7"/>
            <w:vAlign w:val="center"/>
            <w:hideMark/>
          </w:tcPr>
          <w:p w14:paraId="18F4065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89</w:t>
            </w:r>
          </w:p>
        </w:tc>
        <w:tc>
          <w:tcPr>
            <w:tcW w:w="634" w:type="dxa"/>
            <w:tcBorders>
              <w:top w:val="nil"/>
              <w:left w:val="nil"/>
              <w:bottom w:val="nil"/>
              <w:right w:val="nil"/>
            </w:tcBorders>
            <w:shd w:val="clear" w:color="auto" w:fill="auto"/>
            <w:vAlign w:val="center"/>
            <w:hideMark/>
          </w:tcPr>
          <w:p w14:paraId="64A414D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w:t>
            </w:r>
          </w:p>
        </w:tc>
        <w:tc>
          <w:tcPr>
            <w:tcW w:w="1018" w:type="dxa"/>
            <w:tcBorders>
              <w:top w:val="nil"/>
              <w:left w:val="single" w:sz="8" w:space="0" w:color="auto"/>
              <w:bottom w:val="nil"/>
              <w:right w:val="nil"/>
            </w:tcBorders>
            <w:shd w:val="clear" w:color="000000" w:fill="DDEBF7"/>
            <w:noWrap/>
            <w:vAlign w:val="center"/>
            <w:hideMark/>
          </w:tcPr>
          <w:p w14:paraId="05BF6E4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3045</w:t>
            </w:r>
            <w:r>
              <w:rPr>
                <w:rFonts w:cs="Arial"/>
                <w:sz w:val="16"/>
                <w:szCs w:val="16"/>
                <w:lang w:eastAsia="en-CA"/>
              </w:rPr>
              <w:t xml:space="preserve"> </w:t>
            </w:r>
            <w:r w:rsidRPr="00247322">
              <w:rPr>
                <w:rFonts w:cs="Arial"/>
                <w:sz w:val="16"/>
                <w:szCs w:val="16"/>
                <w:lang w:eastAsia="en-CA"/>
              </w:rPr>
              <w:t>(31)</w:t>
            </w:r>
          </w:p>
        </w:tc>
        <w:tc>
          <w:tcPr>
            <w:tcW w:w="1048" w:type="dxa"/>
            <w:tcBorders>
              <w:top w:val="nil"/>
              <w:left w:val="nil"/>
              <w:bottom w:val="nil"/>
              <w:right w:val="single" w:sz="8" w:space="0" w:color="auto"/>
            </w:tcBorders>
            <w:shd w:val="clear" w:color="auto" w:fill="auto"/>
            <w:noWrap/>
            <w:vAlign w:val="center"/>
            <w:hideMark/>
          </w:tcPr>
          <w:p w14:paraId="1BF6067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2945</w:t>
            </w:r>
            <w:r w:rsidR="0084577B">
              <w:rPr>
                <w:rFonts w:cs="Arial"/>
                <w:sz w:val="16"/>
                <w:szCs w:val="16"/>
                <w:lang w:eastAsia="en-CA"/>
              </w:rPr>
              <w:t xml:space="preserve"> </w:t>
            </w:r>
            <w:r w:rsidRPr="00247322">
              <w:rPr>
                <w:rFonts w:cs="Arial"/>
                <w:sz w:val="16"/>
                <w:szCs w:val="16"/>
                <w:lang w:eastAsia="en-CA"/>
              </w:rPr>
              <w:t>(30)</w:t>
            </w:r>
          </w:p>
        </w:tc>
        <w:tc>
          <w:tcPr>
            <w:tcW w:w="583" w:type="dxa"/>
            <w:tcBorders>
              <w:top w:val="nil"/>
              <w:left w:val="nil"/>
              <w:bottom w:val="nil"/>
              <w:right w:val="nil"/>
            </w:tcBorders>
            <w:shd w:val="clear" w:color="000000" w:fill="DDEBF7"/>
            <w:noWrap/>
            <w:vAlign w:val="center"/>
            <w:hideMark/>
          </w:tcPr>
          <w:p w14:paraId="4862BBF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867</w:t>
            </w:r>
          </w:p>
        </w:tc>
        <w:tc>
          <w:tcPr>
            <w:tcW w:w="632" w:type="dxa"/>
            <w:tcBorders>
              <w:top w:val="nil"/>
              <w:left w:val="nil"/>
              <w:bottom w:val="nil"/>
              <w:right w:val="nil"/>
            </w:tcBorders>
            <w:shd w:val="clear" w:color="auto" w:fill="auto"/>
            <w:noWrap/>
            <w:vAlign w:val="center"/>
            <w:hideMark/>
          </w:tcPr>
          <w:p w14:paraId="0ED1466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407</w:t>
            </w:r>
          </w:p>
        </w:tc>
      </w:tr>
      <w:tr w:rsidR="00464679" w:rsidRPr="00247322" w14:paraId="481DF2A7" w14:textId="77777777" w:rsidTr="002F51AE">
        <w:trPr>
          <w:cantSplit/>
        </w:trPr>
        <w:tc>
          <w:tcPr>
            <w:tcW w:w="900" w:type="dxa"/>
            <w:vMerge/>
            <w:tcBorders>
              <w:left w:val="nil"/>
              <w:right w:val="single" w:sz="8" w:space="0" w:color="auto"/>
            </w:tcBorders>
            <w:shd w:val="clear" w:color="auto" w:fill="auto"/>
            <w:vAlign w:val="center"/>
            <w:hideMark/>
          </w:tcPr>
          <w:p w14:paraId="58E52354"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69892F4B"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8</w:t>
            </w:r>
          </w:p>
        </w:tc>
        <w:tc>
          <w:tcPr>
            <w:tcW w:w="720" w:type="dxa"/>
            <w:tcBorders>
              <w:top w:val="nil"/>
              <w:left w:val="nil"/>
              <w:bottom w:val="nil"/>
              <w:right w:val="single" w:sz="8" w:space="0" w:color="auto"/>
            </w:tcBorders>
            <w:shd w:val="clear" w:color="000000" w:fill="FFFFFF"/>
            <w:vAlign w:val="center"/>
            <w:hideMark/>
          </w:tcPr>
          <w:p w14:paraId="4EE85205"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289F</w:t>
            </w:r>
          </w:p>
        </w:tc>
        <w:tc>
          <w:tcPr>
            <w:tcW w:w="477" w:type="dxa"/>
            <w:tcBorders>
              <w:top w:val="nil"/>
              <w:left w:val="nil"/>
              <w:bottom w:val="nil"/>
              <w:right w:val="nil"/>
            </w:tcBorders>
            <w:shd w:val="clear" w:color="000000" w:fill="DDEBF7"/>
            <w:vAlign w:val="center"/>
            <w:hideMark/>
          </w:tcPr>
          <w:p w14:paraId="419F7ABC"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nil"/>
              <w:right w:val="single" w:sz="8" w:space="0" w:color="auto"/>
            </w:tcBorders>
            <w:shd w:val="clear" w:color="000000" w:fill="FFFFFF"/>
            <w:vAlign w:val="center"/>
            <w:hideMark/>
          </w:tcPr>
          <w:p w14:paraId="1E344DE0"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nil"/>
              <w:right w:val="nil"/>
            </w:tcBorders>
            <w:shd w:val="clear" w:color="000000" w:fill="DDEBF7"/>
            <w:vAlign w:val="center"/>
            <w:hideMark/>
          </w:tcPr>
          <w:p w14:paraId="579C3A1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w:t>
            </w:r>
          </w:p>
        </w:tc>
        <w:tc>
          <w:tcPr>
            <w:tcW w:w="450" w:type="dxa"/>
            <w:tcBorders>
              <w:top w:val="nil"/>
              <w:left w:val="nil"/>
              <w:bottom w:val="nil"/>
              <w:right w:val="single" w:sz="8" w:space="0" w:color="auto"/>
            </w:tcBorders>
            <w:shd w:val="clear" w:color="000000" w:fill="FFFFFF"/>
            <w:vAlign w:val="center"/>
            <w:hideMark/>
          </w:tcPr>
          <w:p w14:paraId="1F6DEC5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w:t>
            </w:r>
          </w:p>
        </w:tc>
        <w:tc>
          <w:tcPr>
            <w:tcW w:w="447" w:type="dxa"/>
            <w:tcBorders>
              <w:top w:val="nil"/>
              <w:left w:val="nil"/>
              <w:bottom w:val="nil"/>
              <w:right w:val="nil"/>
            </w:tcBorders>
            <w:shd w:val="clear" w:color="000000" w:fill="DDEBF7"/>
            <w:vAlign w:val="center"/>
            <w:hideMark/>
          </w:tcPr>
          <w:p w14:paraId="5710608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w:t>
            </w:r>
          </w:p>
        </w:tc>
        <w:tc>
          <w:tcPr>
            <w:tcW w:w="448" w:type="dxa"/>
            <w:tcBorders>
              <w:top w:val="nil"/>
              <w:left w:val="nil"/>
              <w:bottom w:val="nil"/>
              <w:right w:val="single" w:sz="8" w:space="0" w:color="auto"/>
            </w:tcBorders>
            <w:shd w:val="clear" w:color="000000" w:fill="FFFFFF"/>
            <w:vAlign w:val="center"/>
            <w:hideMark/>
          </w:tcPr>
          <w:p w14:paraId="2A5316B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35</w:t>
            </w:r>
          </w:p>
        </w:tc>
        <w:tc>
          <w:tcPr>
            <w:tcW w:w="635" w:type="dxa"/>
            <w:tcBorders>
              <w:top w:val="nil"/>
              <w:left w:val="nil"/>
              <w:bottom w:val="nil"/>
              <w:right w:val="nil"/>
            </w:tcBorders>
            <w:shd w:val="clear" w:color="000000" w:fill="DDEBF7"/>
            <w:vAlign w:val="center"/>
            <w:hideMark/>
          </w:tcPr>
          <w:p w14:paraId="509B733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2.09</w:t>
            </w:r>
          </w:p>
        </w:tc>
        <w:tc>
          <w:tcPr>
            <w:tcW w:w="630" w:type="dxa"/>
            <w:tcBorders>
              <w:top w:val="nil"/>
              <w:left w:val="nil"/>
              <w:bottom w:val="nil"/>
              <w:right w:val="single" w:sz="8" w:space="0" w:color="auto"/>
            </w:tcBorders>
            <w:shd w:val="clear" w:color="auto" w:fill="auto"/>
            <w:vAlign w:val="center"/>
            <w:hideMark/>
          </w:tcPr>
          <w:p w14:paraId="76A03E8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1.99</w:t>
            </w:r>
          </w:p>
        </w:tc>
        <w:tc>
          <w:tcPr>
            <w:tcW w:w="491" w:type="dxa"/>
            <w:tcBorders>
              <w:top w:val="nil"/>
              <w:left w:val="nil"/>
              <w:bottom w:val="nil"/>
              <w:right w:val="nil"/>
            </w:tcBorders>
            <w:shd w:val="clear" w:color="000000" w:fill="DDEBF7"/>
            <w:vAlign w:val="center"/>
            <w:hideMark/>
          </w:tcPr>
          <w:p w14:paraId="7C8AAAC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6EC7C03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0025989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0.97</w:t>
            </w:r>
          </w:p>
        </w:tc>
        <w:tc>
          <w:tcPr>
            <w:tcW w:w="540" w:type="dxa"/>
            <w:tcBorders>
              <w:top w:val="nil"/>
              <w:left w:val="nil"/>
              <w:bottom w:val="nil"/>
              <w:right w:val="nil"/>
            </w:tcBorders>
            <w:shd w:val="clear" w:color="auto" w:fill="auto"/>
            <w:noWrap/>
            <w:vAlign w:val="center"/>
            <w:hideMark/>
          </w:tcPr>
          <w:p w14:paraId="3D5B523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1.23</w:t>
            </w:r>
          </w:p>
        </w:tc>
        <w:tc>
          <w:tcPr>
            <w:tcW w:w="548" w:type="dxa"/>
            <w:tcBorders>
              <w:top w:val="nil"/>
              <w:left w:val="single" w:sz="8" w:space="0" w:color="auto"/>
              <w:bottom w:val="nil"/>
              <w:right w:val="nil"/>
            </w:tcBorders>
            <w:shd w:val="clear" w:color="000000" w:fill="DDEBF7"/>
            <w:vAlign w:val="center"/>
            <w:hideMark/>
          </w:tcPr>
          <w:p w14:paraId="736CCEE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314</w:t>
            </w:r>
          </w:p>
        </w:tc>
        <w:tc>
          <w:tcPr>
            <w:tcW w:w="540" w:type="dxa"/>
            <w:tcBorders>
              <w:top w:val="nil"/>
              <w:left w:val="nil"/>
              <w:bottom w:val="nil"/>
              <w:right w:val="single" w:sz="8" w:space="0" w:color="auto"/>
            </w:tcBorders>
            <w:shd w:val="clear" w:color="auto" w:fill="auto"/>
            <w:vAlign w:val="center"/>
            <w:hideMark/>
          </w:tcPr>
          <w:p w14:paraId="304A8FD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321</w:t>
            </w:r>
          </w:p>
        </w:tc>
        <w:tc>
          <w:tcPr>
            <w:tcW w:w="510" w:type="dxa"/>
            <w:tcBorders>
              <w:top w:val="nil"/>
              <w:left w:val="nil"/>
              <w:bottom w:val="nil"/>
              <w:right w:val="nil"/>
            </w:tcBorders>
            <w:shd w:val="clear" w:color="000000" w:fill="DDEBF7"/>
            <w:vAlign w:val="center"/>
            <w:hideMark/>
          </w:tcPr>
          <w:p w14:paraId="377D2B2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70</w:t>
            </w:r>
          </w:p>
        </w:tc>
        <w:tc>
          <w:tcPr>
            <w:tcW w:w="634" w:type="dxa"/>
            <w:tcBorders>
              <w:top w:val="nil"/>
              <w:left w:val="nil"/>
              <w:bottom w:val="nil"/>
              <w:right w:val="nil"/>
            </w:tcBorders>
            <w:shd w:val="clear" w:color="auto" w:fill="auto"/>
            <w:vAlign w:val="center"/>
            <w:hideMark/>
          </w:tcPr>
          <w:p w14:paraId="57ED87A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44</w:t>
            </w:r>
          </w:p>
        </w:tc>
        <w:tc>
          <w:tcPr>
            <w:tcW w:w="1018" w:type="dxa"/>
            <w:tcBorders>
              <w:top w:val="nil"/>
              <w:left w:val="single" w:sz="8" w:space="0" w:color="auto"/>
              <w:bottom w:val="nil"/>
              <w:right w:val="nil"/>
            </w:tcBorders>
            <w:shd w:val="clear" w:color="000000" w:fill="DDEBF7"/>
            <w:noWrap/>
            <w:vAlign w:val="center"/>
            <w:hideMark/>
          </w:tcPr>
          <w:p w14:paraId="4E790D1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2133</w:t>
            </w:r>
            <w:r>
              <w:rPr>
                <w:rFonts w:cs="Arial"/>
                <w:sz w:val="16"/>
                <w:szCs w:val="16"/>
                <w:lang w:eastAsia="en-CA"/>
              </w:rPr>
              <w:t xml:space="preserve"> </w:t>
            </w:r>
            <w:r w:rsidRPr="00247322">
              <w:rPr>
                <w:rFonts w:cs="Arial"/>
                <w:sz w:val="16"/>
                <w:szCs w:val="16"/>
                <w:lang w:eastAsia="en-CA"/>
              </w:rPr>
              <w:t>(22)</w:t>
            </w:r>
          </w:p>
        </w:tc>
        <w:tc>
          <w:tcPr>
            <w:tcW w:w="1048" w:type="dxa"/>
            <w:tcBorders>
              <w:top w:val="nil"/>
              <w:left w:val="nil"/>
              <w:bottom w:val="nil"/>
              <w:right w:val="single" w:sz="8" w:space="0" w:color="auto"/>
            </w:tcBorders>
            <w:shd w:val="clear" w:color="auto" w:fill="auto"/>
            <w:noWrap/>
            <w:vAlign w:val="center"/>
            <w:hideMark/>
          </w:tcPr>
          <w:p w14:paraId="14F92BB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2022</w:t>
            </w:r>
            <w:r w:rsidR="0084577B">
              <w:rPr>
                <w:rFonts w:cs="Arial"/>
                <w:sz w:val="16"/>
                <w:szCs w:val="16"/>
                <w:lang w:eastAsia="en-CA"/>
              </w:rPr>
              <w:t xml:space="preserve"> </w:t>
            </w:r>
            <w:r w:rsidRPr="00247322">
              <w:rPr>
                <w:rFonts w:cs="Arial"/>
                <w:sz w:val="16"/>
                <w:szCs w:val="16"/>
                <w:lang w:eastAsia="en-CA"/>
              </w:rPr>
              <w:t>(18)</w:t>
            </w:r>
          </w:p>
        </w:tc>
        <w:tc>
          <w:tcPr>
            <w:tcW w:w="583" w:type="dxa"/>
            <w:tcBorders>
              <w:top w:val="nil"/>
              <w:left w:val="nil"/>
              <w:bottom w:val="nil"/>
              <w:right w:val="nil"/>
            </w:tcBorders>
            <w:shd w:val="clear" w:color="000000" w:fill="DDEBF7"/>
            <w:noWrap/>
            <w:vAlign w:val="center"/>
            <w:hideMark/>
          </w:tcPr>
          <w:p w14:paraId="360FC47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601</w:t>
            </w:r>
          </w:p>
        </w:tc>
        <w:tc>
          <w:tcPr>
            <w:tcW w:w="632" w:type="dxa"/>
            <w:tcBorders>
              <w:top w:val="nil"/>
              <w:left w:val="nil"/>
              <w:bottom w:val="nil"/>
              <w:right w:val="nil"/>
            </w:tcBorders>
            <w:shd w:val="clear" w:color="auto" w:fill="auto"/>
            <w:noWrap/>
            <w:vAlign w:val="center"/>
            <w:hideMark/>
          </w:tcPr>
          <w:p w14:paraId="15F08B5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458</w:t>
            </w:r>
          </w:p>
        </w:tc>
      </w:tr>
      <w:tr w:rsidR="00464679" w:rsidRPr="00247322" w14:paraId="5DE63BE4" w14:textId="77777777" w:rsidTr="002F51AE">
        <w:trPr>
          <w:cantSplit/>
        </w:trPr>
        <w:tc>
          <w:tcPr>
            <w:tcW w:w="900" w:type="dxa"/>
            <w:vMerge/>
            <w:tcBorders>
              <w:left w:val="nil"/>
              <w:bottom w:val="single" w:sz="8" w:space="0" w:color="auto"/>
              <w:right w:val="single" w:sz="8" w:space="0" w:color="auto"/>
            </w:tcBorders>
            <w:shd w:val="clear" w:color="auto" w:fill="auto"/>
            <w:vAlign w:val="center"/>
            <w:hideMark/>
          </w:tcPr>
          <w:p w14:paraId="3FF2C20A"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single" w:sz="8" w:space="0" w:color="auto"/>
              <w:right w:val="single" w:sz="8" w:space="0" w:color="auto"/>
            </w:tcBorders>
            <w:shd w:val="clear" w:color="auto" w:fill="auto"/>
            <w:vAlign w:val="center"/>
            <w:hideMark/>
          </w:tcPr>
          <w:p w14:paraId="5F0ADD83"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9</w:t>
            </w:r>
          </w:p>
        </w:tc>
        <w:tc>
          <w:tcPr>
            <w:tcW w:w="720" w:type="dxa"/>
            <w:tcBorders>
              <w:top w:val="nil"/>
              <w:left w:val="nil"/>
              <w:bottom w:val="single" w:sz="8" w:space="0" w:color="auto"/>
              <w:right w:val="single" w:sz="8" w:space="0" w:color="auto"/>
            </w:tcBorders>
            <w:shd w:val="clear" w:color="auto" w:fill="auto"/>
            <w:vAlign w:val="center"/>
            <w:hideMark/>
          </w:tcPr>
          <w:p w14:paraId="3EE0C94D"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280F</w:t>
            </w:r>
          </w:p>
        </w:tc>
        <w:tc>
          <w:tcPr>
            <w:tcW w:w="477" w:type="dxa"/>
            <w:tcBorders>
              <w:top w:val="nil"/>
              <w:left w:val="nil"/>
              <w:bottom w:val="single" w:sz="8" w:space="0" w:color="auto"/>
              <w:right w:val="nil"/>
            </w:tcBorders>
            <w:shd w:val="clear" w:color="000000" w:fill="DDEBF7"/>
            <w:vAlign w:val="center"/>
            <w:hideMark/>
          </w:tcPr>
          <w:p w14:paraId="5097593A"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484" w:type="dxa"/>
            <w:tcBorders>
              <w:top w:val="nil"/>
              <w:left w:val="nil"/>
              <w:bottom w:val="single" w:sz="8" w:space="0" w:color="auto"/>
              <w:right w:val="single" w:sz="8" w:space="0" w:color="auto"/>
            </w:tcBorders>
            <w:shd w:val="clear" w:color="auto" w:fill="auto"/>
            <w:vAlign w:val="center"/>
            <w:hideMark/>
          </w:tcPr>
          <w:p w14:paraId="5946E022"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509" w:type="dxa"/>
            <w:tcBorders>
              <w:top w:val="nil"/>
              <w:left w:val="nil"/>
              <w:bottom w:val="single" w:sz="8" w:space="0" w:color="auto"/>
              <w:right w:val="nil"/>
            </w:tcBorders>
            <w:shd w:val="clear" w:color="000000" w:fill="DDEBF7"/>
            <w:vAlign w:val="center"/>
            <w:hideMark/>
          </w:tcPr>
          <w:p w14:paraId="0F115EE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w:t>
            </w:r>
          </w:p>
        </w:tc>
        <w:tc>
          <w:tcPr>
            <w:tcW w:w="450" w:type="dxa"/>
            <w:tcBorders>
              <w:top w:val="nil"/>
              <w:left w:val="nil"/>
              <w:bottom w:val="single" w:sz="8" w:space="0" w:color="auto"/>
              <w:right w:val="single" w:sz="8" w:space="0" w:color="auto"/>
            </w:tcBorders>
            <w:shd w:val="clear" w:color="auto" w:fill="auto"/>
            <w:vAlign w:val="center"/>
            <w:hideMark/>
          </w:tcPr>
          <w:p w14:paraId="28739D7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w:t>
            </w:r>
          </w:p>
        </w:tc>
        <w:tc>
          <w:tcPr>
            <w:tcW w:w="447" w:type="dxa"/>
            <w:tcBorders>
              <w:top w:val="nil"/>
              <w:left w:val="nil"/>
              <w:bottom w:val="single" w:sz="8" w:space="0" w:color="auto"/>
              <w:right w:val="nil"/>
            </w:tcBorders>
            <w:shd w:val="clear" w:color="000000" w:fill="DDEBF7"/>
            <w:vAlign w:val="center"/>
            <w:hideMark/>
          </w:tcPr>
          <w:p w14:paraId="766D93C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w:t>
            </w:r>
          </w:p>
        </w:tc>
        <w:tc>
          <w:tcPr>
            <w:tcW w:w="448" w:type="dxa"/>
            <w:tcBorders>
              <w:top w:val="nil"/>
              <w:left w:val="nil"/>
              <w:bottom w:val="single" w:sz="8" w:space="0" w:color="auto"/>
              <w:right w:val="single" w:sz="8" w:space="0" w:color="auto"/>
            </w:tcBorders>
            <w:shd w:val="clear" w:color="auto" w:fill="auto"/>
            <w:vAlign w:val="center"/>
            <w:hideMark/>
          </w:tcPr>
          <w:p w14:paraId="64CA610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w:t>
            </w:r>
          </w:p>
        </w:tc>
        <w:tc>
          <w:tcPr>
            <w:tcW w:w="635" w:type="dxa"/>
            <w:tcBorders>
              <w:top w:val="nil"/>
              <w:left w:val="nil"/>
              <w:bottom w:val="single" w:sz="8" w:space="0" w:color="auto"/>
              <w:right w:val="nil"/>
            </w:tcBorders>
            <w:shd w:val="clear" w:color="000000" w:fill="DDEBF7"/>
            <w:vAlign w:val="center"/>
            <w:hideMark/>
          </w:tcPr>
          <w:p w14:paraId="42F9249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2.09</w:t>
            </w:r>
          </w:p>
        </w:tc>
        <w:tc>
          <w:tcPr>
            <w:tcW w:w="630" w:type="dxa"/>
            <w:tcBorders>
              <w:top w:val="nil"/>
              <w:left w:val="nil"/>
              <w:bottom w:val="single" w:sz="8" w:space="0" w:color="auto"/>
              <w:right w:val="single" w:sz="8" w:space="0" w:color="auto"/>
            </w:tcBorders>
            <w:shd w:val="clear" w:color="auto" w:fill="auto"/>
            <w:vAlign w:val="center"/>
            <w:hideMark/>
          </w:tcPr>
          <w:p w14:paraId="6AFD363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91" w:type="dxa"/>
            <w:tcBorders>
              <w:top w:val="nil"/>
              <w:left w:val="nil"/>
              <w:bottom w:val="single" w:sz="8" w:space="0" w:color="auto"/>
              <w:right w:val="nil"/>
            </w:tcBorders>
            <w:shd w:val="clear" w:color="000000" w:fill="DDEBF7"/>
            <w:vAlign w:val="center"/>
            <w:hideMark/>
          </w:tcPr>
          <w:p w14:paraId="0F154D1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single" w:sz="8" w:space="0" w:color="auto"/>
              <w:right w:val="single" w:sz="8" w:space="0" w:color="auto"/>
            </w:tcBorders>
            <w:shd w:val="clear" w:color="auto" w:fill="auto"/>
            <w:vAlign w:val="center"/>
            <w:hideMark/>
          </w:tcPr>
          <w:p w14:paraId="3F3A7FD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single" w:sz="8" w:space="0" w:color="auto"/>
              <w:right w:val="nil"/>
            </w:tcBorders>
            <w:shd w:val="clear" w:color="000000" w:fill="DDEBF7"/>
            <w:noWrap/>
            <w:vAlign w:val="center"/>
            <w:hideMark/>
          </w:tcPr>
          <w:p w14:paraId="4246F57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0.93</w:t>
            </w:r>
          </w:p>
        </w:tc>
        <w:tc>
          <w:tcPr>
            <w:tcW w:w="540" w:type="dxa"/>
            <w:tcBorders>
              <w:top w:val="nil"/>
              <w:left w:val="nil"/>
              <w:bottom w:val="single" w:sz="8" w:space="0" w:color="auto"/>
              <w:right w:val="nil"/>
            </w:tcBorders>
            <w:shd w:val="clear" w:color="auto" w:fill="auto"/>
            <w:noWrap/>
            <w:vAlign w:val="center"/>
            <w:hideMark/>
          </w:tcPr>
          <w:p w14:paraId="3744472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1.02</w:t>
            </w:r>
          </w:p>
        </w:tc>
        <w:tc>
          <w:tcPr>
            <w:tcW w:w="548" w:type="dxa"/>
            <w:tcBorders>
              <w:top w:val="nil"/>
              <w:left w:val="single" w:sz="8" w:space="0" w:color="auto"/>
              <w:bottom w:val="single" w:sz="8" w:space="0" w:color="auto"/>
              <w:right w:val="nil"/>
            </w:tcBorders>
            <w:shd w:val="clear" w:color="000000" w:fill="DDEBF7"/>
            <w:vAlign w:val="center"/>
            <w:hideMark/>
          </w:tcPr>
          <w:p w14:paraId="51696F7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294</w:t>
            </w:r>
          </w:p>
        </w:tc>
        <w:tc>
          <w:tcPr>
            <w:tcW w:w="540" w:type="dxa"/>
            <w:tcBorders>
              <w:top w:val="nil"/>
              <w:left w:val="nil"/>
              <w:bottom w:val="single" w:sz="8" w:space="0" w:color="auto"/>
              <w:right w:val="single" w:sz="8" w:space="0" w:color="auto"/>
            </w:tcBorders>
            <w:shd w:val="clear" w:color="auto" w:fill="auto"/>
            <w:vAlign w:val="center"/>
            <w:hideMark/>
          </w:tcPr>
          <w:p w14:paraId="54E6F89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313</w:t>
            </w:r>
          </w:p>
        </w:tc>
        <w:tc>
          <w:tcPr>
            <w:tcW w:w="510" w:type="dxa"/>
            <w:tcBorders>
              <w:top w:val="nil"/>
              <w:left w:val="nil"/>
              <w:bottom w:val="single" w:sz="8" w:space="0" w:color="auto"/>
              <w:right w:val="nil"/>
            </w:tcBorders>
            <w:shd w:val="clear" w:color="000000" w:fill="DDEBF7"/>
            <w:vAlign w:val="center"/>
            <w:hideMark/>
          </w:tcPr>
          <w:p w14:paraId="3BDB54B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43</w:t>
            </w:r>
          </w:p>
        </w:tc>
        <w:tc>
          <w:tcPr>
            <w:tcW w:w="634" w:type="dxa"/>
            <w:tcBorders>
              <w:top w:val="nil"/>
              <w:left w:val="nil"/>
              <w:bottom w:val="single" w:sz="8" w:space="0" w:color="auto"/>
              <w:right w:val="nil"/>
            </w:tcBorders>
            <w:shd w:val="clear" w:color="auto" w:fill="auto"/>
            <w:vAlign w:val="center"/>
            <w:hideMark/>
          </w:tcPr>
          <w:p w14:paraId="684E534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59</w:t>
            </w:r>
          </w:p>
        </w:tc>
        <w:tc>
          <w:tcPr>
            <w:tcW w:w="1018" w:type="dxa"/>
            <w:tcBorders>
              <w:top w:val="nil"/>
              <w:left w:val="single" w:sz="8" w:space="0" w:color="auto"/>
              <w:bottom w:val="single" w:sz="8" w:space="0" w:color="auto"/>
              <w:right w:val="nil"/>
            </w:tcBorders>
            <w:shd w:val="clear" w:color="000000" w:fill="DDEBF7"/>
            <w:noWrap/>
            <w:vAlign w:val="center"/>
            <w:hideMark/>
          </w:tcPr>
          <w:p w14:paraId="1FDE110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3099</w:t>
            </w:r>
            <w:r>
              <w:rPr>
                <w:rFonts w:cs="Arial"/>
                <w:sz w:val="16"/>
                <w:szCs w:val="16"/>
                <w:lang w:eastAsia="en-CA"/>
              </w:rPr>
              <w:t xml:space="preserve"> </w:t>
            </w:r>
            <w:r w:rsidRPr="00247322">
              <w:rPr>
                <w:rFonts w:cs="Arial"/>
                <w:sz w:val="16"/>
                <w:szCs w:val="16"/>
                <w:lang w:eastAsia="en-CA"/>
              </w:rPr>
              <w:t>(25)</w:t>
            </w:r>
          </w:p>
        </w:tc>
        <w:tc>
          <w:tcPr>
            <w:tcW w:w="1048" w:type="dxa"/>
            <w:tcBorders>
              <w:top w:val="nil"/>
              <w:left w:val="nil"/>
              <w:bottom w:val="single" w:sz="8" w:space="0" w:color="auto"/>
              <w:right w:val="single" w:sz="8" w:space="0" w:color="auto"/>
            </w:tcBorders>
            <w:shd w:val="clear" w:color="auto" w:fill="auto"/>
            <w:noWrap/>
            <w:vAlign w:val="center"/>
            <w:hideMark/>
          </w:tcPr>
          <w:p w14:paraId="2541116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3128</w:t>
            </w:r>
            <w:r w:rsidR="0084577B">
              <w:rPr>
                <w:rFonts w:cs="Arial"/>
                <w:sz w:val="16"/>
                <w:szCs w:val="16"/>
                <w:lang w:eastAsia="en-CA"/>
              </w:rPr>
              <w:t xml:space="preserve"> </w:t>
            </w:r>
            <w:r w:rsidRPr="00247322">
              <w:rPr>
                <w:rFonts w:cs="Arial"/>
                <w:sz w:val="16"/>
                <w:szCs w:val="16"/>
                <w:lang w:eastAsia="en-CA"/>
              </w:rPr>
              <w:t>(17)</w:t>
            </w:r>
          </w:p>
        </w:tc>
        <w:tc>
          <w:tcPr>
            <w:tcW w:w="583" w:type="dxa"/>
            <w:tcBorders>
              <w:top w:val="nil"/>
              <w:left w:val="nil"/>
              <w:bottom w:val="single" w:sz="8" w:space="0" w:color="auto"/>
              <w:right w:val="nil"/>
            </w:tcBorders>
            <w:shd w:val="clear" w:color="000000" w:fill="DDEBF7"/>
            <w:noWrap/>
            <w:vAlign w:val="center"/>
            <w:hideMark/>
          </w:tcPr>
          <w:p w14:paraId="4C44F1D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440</w:t>
            </w:r>
          </w:p>
        </w:tc>
        <w:tc>
          <w:tcPr>
            <w:tcW w:w="632" w:type="dxa"/>
            <w:tcBorders>
              <w:top w:val="nil"/>
              <w:left w:val="nil"/>
              <w:bottom w:val="single" w:sz="8" w:space="0" w:color="auto"/>
              <w:right w:val="nil"/>
            </w:tcBorders>
            <w:shd w:val="clear" w:color="auto" w:fill="auto"/>
            <w:noWrap/>
            <w:vAlign w:val="center"/>
            <w:hideMark/>
          </w:tcPr>
          <w:p w14:paraId="0BFF582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571</w:t>
            </w:r>
          </w:p>
        </w:tc>
      </w:tr>
      <w:tr w:rsidR="00464679" w:rsidRPr="00247322" w14:paraId="575964E7" w14:textId="77777777" w:rsidTr="002F51AE">
        <w:trPr>
          <w:cantSplit/>
        </w:trPr>
        <w:tc>
          <w:tcPr>
            <w:tcW w:w="900" w:type="dxa"/>
            <w:vMerge w:val="restart"/>
            <w:tcBorders>
              <w:top w:val="nil"/>
              <w:left w:val="nil"/>
              <w:right w:val="single" w:sz="8" w:space="0" w:color="auto"/>
            </w:tcBorders>
            <w:shd w:val="clear" w:color="auto" w:fill="auto"/>
            <w:vAlign w:val="center"/>
            <w:hideMark/>
          </w:tcPr>
          <w:p w14:paraId="64948499" w14:textId="77777777" w:rsidR="00464679" w:rsidRPr="00247322" w:rsidRDefault="00464679" w:rsidP="0084577B">
            <w:pPr>
              <w:spacing w:before="0" w:after="0"/>
              <w:rPr>
                <w:rFonts w:cs="Arial"/>
                <w:sz w:val="16"/>
                <w:szCs w:val="16"/>
                <w:lang w:eastAsia="en-CA"/>
              </w:rPr>
            </w:pPr>
            <w:r w:rsidRPr="00247322">
              <w:rPr>
                <w:rFonts w:cs="Arial"/>
                <w:sz w:val="16"/>
                <w:szCs w:val="16"/>
                <w:lang w:eastAsia="en-CA"/>
              </w:rPr>
              <w:t>Sept. 24</w:t>
            </w:r>
          </w:p>
        </w:tc>
        <w:tc>
          <w:tcPr>
            <w:tcW w:w="560" w:type="dxa"/>
            <w:tcBorders>
              <w:top w:val="nil"/>
              <w:left w:val="nil"/>
              <w:bottom w:val="nil"/>
              <w:right w:val="single" w:sz="8" w:space="0" w:color="auto"/>
            </w:tcBorders>
            <w:shd w:val="clear" w:color="auto" w:fill="auto"/>
            <w:vAlign w:val="center"/>
            <w:hideMark/>
          </w:tcPr>
          <w:p w14:paraId="30AFDB91"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1</w:t>
            </w:r>
          </w:p>
        </w:tc>
        <w:tc>
          <w:tcPr>
            <w:tcW w:w="720" w:type="dxa"/>
            <w:tcBorders>
              <w:top w:val="nil"/>
              <w:left w:val="nil"/>
              <w:bottom w:val="nil"/>
              <w:right w:val="single" w:sz="8" w:space="0" w:color="auto"/>
            </w:tcBorders>
            <w:shd w:val="clear" w:color="auto" w:fill="auto"/>
            <w:vAlign w:val="center"/>
            <w:hideMark/>
          </w:tcPr>
          <w:p w14:paraId="6587186C"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272F</w:t>
            </w:r>
          </w:p>
        </w:tc>
        <w:tc>
          <w:tcPr>
            <w:tcW w:w="477" w:type="dxa"/>
            <w:tcBorders>
              <w:top w:val="nil"/>
              <w:left w:val="nil"/>
              <w:bottom w:val="nil"/>
              <w:right w:val="nil"/>
            </w:tcBorders>
            <w:shd w:val="clear" w:color="000000" w:fill="DDEBF7"/>
            <w:vAlign w:val="center"/>
            <w:hideMark/>
          </w:tcPr>
          <w:p w14:paraId="0AC0E3C5"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24EEABB3"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733DAF2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3.8</w:t>
            </w:r>
          </w:p>
        </w:tc>
        <w:tc>
          <w:tcPr>
            <w:tcW w:w="450" w:type="dxa"/>
            <w:tcBorders>
              <w:top w:val="nil"/>
              <w:left w:val="nil"/>
              <w:bottom w:val="nil"/>
              <w:right w:val="single" w:sz="8" w:space="0" w:color="auto"/>
            </w:tcBorders>
            <w:shd w:val="clear" w:color="auto" w:fill="auto"/>
            <w:vAlign w:val="center"/>
            <w:hideMark/>
          </w:tcPr>
          <w:p w14:paraId="2075E6D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4.1</w:t>
            </w:r>
          </w:p>
        </w:tc>
        <w:tc>
          <w:tcPr>
            <w:tcW w:w="447" w:type="dxa"/>
            <w:tcBorders>
              <w:top w:val="nil"/>
              <w:left w:val="nil"/>
              <w:bottom w:val="nil"/>
              <w:right w:val="nil"/>
            </w:tcBorders>
            <w:shd w:val="clear" w:color="000000" w:fill="DDEBF7"/>
            <w:vAlign w:val="center"/>
            <w:hideMark/>
          </w:tcPr>
          <w:p w14:paraId="6626182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w:t>
            </w:r>
          </w:p>
        </w:tc>
        <w:tc>
          <w:tcPr>
            <w:tcW w:w="448" w:type="dxa"/>
            <w:tcBorders>
              <w:top w:val="nil"/>
              <w:left w:val="nil"/>
              <w:bottom w:val="nil"/>
              <w:right w:val="single" w:sz="8" w:space="0" w:color="auto"/>
            </w:tcBorders>
            <w:shd w:val="clear" w:color="auto" w:fill="auto"/>
            <w:vAlign w:val="center"/>
            <w:hideMark/>
          </w:tcPr>
          <w:p w14:paraId="5E78892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635" w:type="dxa"/>
            <w:tcBorders>
              <w:top w:val="nil"/>
              <w:left w:val="nil"/>
              <w:bottom w:val="nil"/>
              <w:right w:val="nil"/>
            </w:tcBorders>
            <w:shd w:val="clear" w:color="000000" w:fill="DDEBF7"/>
            <w:vAlign w:val="center"/>
            <w:hideMark/>
          </w:tcPr>
          <w:p w14:paraId="5132448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2.14</w:t>
            </w:r>
          </w:p>
        </w:tc>
        <w:tc>
          <w:tcPr>
            <w:tcW w:w="630" w:type="dxa"/>
            <w:tcBorders>
              <w:top w:val="nil"/>
              <w:left w:val="nil"/>
              <w:bottom w:val="nil"/>
              <w:right w:val="single" w:sz="8" w:space="0" w:color="auto"/>
            </w:tcBorders>
            <w:shd w:val="clear" w:color="auto" w:fill="auto"/>
            <w:vAlign w:val="center"/>
            <w:hideMark/>
          </w:tcPr>
          <w:p w14:paraId="107AF09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2.16</w:t>
            </w:r>
          </w:p>
        </w:tc>
        <w:tc>
          <w:tcPr>
            <w:tcW w:w="491" w:type="dxa"/>
            <w:tcBorders>
              <w:top w:val="nil"/>
              <w:left w:val="nil"/>
              <w:bottom w:val="nil"/>
              <w:right w:val="nil"/>
            </w:tcBorders>
            <w:shd w:val="clear" w:color="000000" w:fill="DDEBF7"/>
            <w:vAlign w:val="center"/>
            <w:hideMark/>
          </w:tcPr>
          <w:p w14:paraId="576BAD2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58DDF5F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56323EA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1.10</w:t>
            </w:r>
          </w:p>
        </w:tc>
        <w:tc>
          <w:tcPr>
            <w:tcW w:w="540" w:type="dxa"/>
            <w:tcBorders>
              <w:top w:val="nil"/>
              <w:left w:val="nil"/>
              <w:bottom w:val="nil"/>
              <w:right w:val="nil"/>
            </w:tcBorders>
            <w:shd w:val="clear" w:color="auto" w:fill="auto"/>
            <w:noWrap/>
            <w:vAlign w:val="center"/>
            <w:hideMark/>
          </w:tcPr>
          <w:p w14:paraId="609972E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1.28</w:t>
            </w:r>
          </w:p>
        </w:tc>
        <w:tc>
          <w:tcPr>
            <w:tcW w:w="548" w:type="dxa"/>
            <w:tcBorders>
              <w:top w:val="nil"/>
              <w:left w:val="single" w:sz="8" w:space="0" w:color="auto"/>
              <w:bottom w:val="nil"/>
              <w:right w:val="nil"/>
            </w:tcBorders>
            <w:shd w:val="clear" w:color="000000" w:fill="DDEBF7"/>
            <w:vAlign w:val="center"/>
            <w:hideMark/>
          </w:tcPr>
          <w:p w14:paraId="79DA5F5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334</w:t>
            </w:r>
          </w:p>
        </w:tc>
        <w:tc>
          <w:tcPr>
            <w:tcW w:w="540" w:type="dxa"/>
            <w:tcBorders>
              <w:top w:val="nil"/>
              <w:left w:val="nil"/>
              <w:bottom w:val="nil"/>
              <w:right w:val="single" w:sz="8" w:space="0" w:color="auto"/>
            </w:tcBorders>
            <w:shd w:val="clear" w:color="auto" w:fill="auto"/>
            <w:vAlign w:val="center"/>
            <w:hideMark/>
          </w:tcPr>
          <w:p w14:paraId="4988486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376</w:t>
            </w:r>
          </w:p>
        </w:tc>
        <w:tc>
          <w:tcPr>
            <w:tcW w:w="510" w:type="dxa"/>
            <w:tcBorders>
              <w:top w:val="nil"/>
              <w:left w:val="nil"/>
              <w:bottom w:val="nil"/>
              <w:right w:val="nil"/>
            </w:tcBorders>
            <w:shd w:val="clear" w:color="000000" w:fill="DDEBF7"/>
            <w:vAlign w:val="center"/>
            <w:hideMark/>
          </w:tcPr>
          <w:p w14:paraId="0C4E491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71</w:t>
            </w:r>
          </w:p>
        </w:tc>
        <w:tc>
          <w:tcPr>
            <w:tcW w:w="634" w:type="dxa"/>
            <w:tcBorders>
              <w:top w:val="nil"/>
              <w:left w:val="nil"/>
              <w:bottom w:val="nil"/>
              <w:right w:val="nil"/>
            </w:tcBorders>
            <w:shd w:val="clear" w:color="auto" w:fill="auto"/>
            <w:vAlign w:val="center"/>
            <w:hideMark/>
          </w:tcPr>
          <w:p w14:paraId="325707F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95</w:t>
            </w:r>
          </w:p>
        </w:tc>
        <w:tc>
          <w:tcPr>
            <w:tcW w:w="1018" w:type="dxa"/>
            <w:tcBorders>
              <w:top w:val="nil"/>
              <w:left w:val="single" w:sz="8" w:space="0" w:color="auto"/>
              <w:bottom w:val="nil"/>
              <w:right w:val="nil"/>
            </w:tcBorders>
            <w:shd w:val="clear" w:color="000000" w:fill="DDEBF7"/>
            <w:noWrap/>
            <w:vAlign w:val="center"/>
            <w:hideMark/>
          </w:tcPr>
          <w:p w14:paraId="4FD97E4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2484</w:t>
            </w:r>
            <w:r>
              <w:rPr>
                <w:rFonts w:cs="Arial"/>
                <w:sz w:val="16"/>
                <w:szCs w:val="16"/>
                <w:lang w:eastAsia="en-CA"/>
              </w:rPr>
              <w:t xml:space="preserve"> </w:t>
            </w:r>
            <w:r w:rsidRPr="00247322">
              <w:rPr>
                <w:rFonts w:cs="Arial"/>
                <w:sz w:val="16"/>
                <w:szCs w:val="16"/>
                <w:lang w:eastAsia="en-CA"/>
              </w:rPr>
              <w:t>(11)</w:t>
            </w:r>
          </w:p>
        </w:tc>
        <w:tc>
          <w:tcPr>
            <w:tcW w:w="1048" w:type="dxa"/>
            <w:tcBorders>
              <w:top w:val="nil"/>
              <w:left w:val="nil"/>
              <w:bottom w:val="nil"/>
              <w:right w:val="single" w:sz="8" w:space="0" w:color="auto"/>
            </w:tcBorders>
            <w:shd w:val="clear" w:color="auto" w:fill="auto"/>
            <w:noWrap/>
            <w:vAlign w:val="center"/>
            <w:hideMark/>
          </w:tcPr>
          <w:p w14:paraId="65CF153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3360</w:t>
            </w:r>
            <w:r w:rsidR="0084577B">
              <w:rPr>
                <w:rFonts w:cs="Arial"/>
                <w:sz w:val="16"/>
                <w:szCs w:val="16"/>
                <w:lang w:eastAsia="en-CA"/>
              </w:rPr>
              <w:t xml:space="preserve"> </w:t>
            </w:r>
            <w:r w:rsidRPr="00247322">
              <w:rPr>
                <w:rFonts w:cs="Arial"/>
                <w:sz w:val="16"/>
                <w:szCs w:val="16"/>
                <w:lang w:eastAsia="en-CA"/>
              </w:rPr>
              <w:t>(19)</w:t>
            </w:r>
          </w:p>
        </w:tc>
        <w:tc>
          <w:tcPr>
            <w:tcW w:w="583" w:type="dxa"/>
            <w:tcBorders>
              <w:top w:val="nil"/>
              <w:left w:val="nil"/>
              <w:bottom w:val="nil"/>
              <w:right w:val="nil"/>
            </w:tcBorders>
            <w:shd w:val="clear" w:color="000000" w:fill="DDEBF7"/>
            <w:noWrap/>
            <w:vAlign w:val="center"/>
            <w:hideMark/>
          </w:tcPr>
          <w:p w14:paraId="546D65C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881</w:t>
            </w:r>
          </w:p>
        </w:tc>
        <w:tc>
          <w:tcPr>
            <w:tcW w:w="632" w:type="dxa"/>
            <w:tcBorders>
              <w:top w:val="nil"/>
              <w:left w:val="nil"/>
              <w:bottom w:val="nil"/>
              <w:right w:val="nil"/>
            </w:tcBorders>
            <w:shd w:val="clear" w:color="auto" w:fill="auto"/>
            <w:noWrap/>
            <w:vAlign w:val="center"/>
            <w:hideMark/>
          </w:tcPr>
          <w:p w14:paraId="03E7314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524</w:t>
            </w:r>
          </w:p>
        </w:tc>
      </w:tr>
      <w:tr w:rsidR="00464679" w:rsidRPr="00247322" w14:paraId="047D8004" w14:textId="77777777" w:rsidTr="002F51AE">
        <w:trPr>
          <w:cantSplit/>
        </w:trPr>
        <w:tc>
          <w:tcPr>
            <w:tcW w:w="900" w:type="dxa"/>
            <w:vMerge/>
            <w:tcBorders>
              <w:left w:val="nil"/>
              <w:right w:val="single" w:sz="8" w:space="0" w:color="auto"/>
            </w:tcBorders>
            <w:shd w:val="clear" w:color="auto" w:fill="auto"/>
            <w:vAlign w:val="center"/>
            <w:hideMark/>
          </w:tcPr>
          <w:p w14:paraId="1B80C70A"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36608B4C"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w:t>
            </w:r>
          </w:p>
        </w:tc>
        <w:tc>
          <w:tcPr>
            <w:tcW w:w="720" w:type="dxa"/>
            <w:tcBorders>
              <w:top w:val="nil"/>
              <w:left w:val="nil"/>
              <w:bottom w:val="nil"/>
              <w:right w:val="single" w:sz="8" w:space="0" w:color="auto"/>
            </w:tcBorders>
            <w:shd w:val="clear" w:color="auto" w:fill="auto"/>
            <w:vAlign w:val="center"/>
            <w:hideMark/>
          </w:tcPr>
          <w:p w14:paraId="30CCB315"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267F</w:t>
            </w:r>
          </w:p>
        </w:tc>
        <w:tc>
          <w:tcPr>
            <w:tcW w:w="477" w:type="dxa"/>
            <w:tcBorders>
              <w:top w:val="nil"/>
              <w:left w:val="nil"/>
              <w:bottom w:val="nil"/>
              <w:right w:val="nil"/>
            </w:tcBorders>
            <w:shd w:val="clear" w:color="000000" w:fill="DDEBF7"/>
            <w:vAlign w:val="center"/>
            <w:hideMark/>
          </w:tcPr>
          <w:p w14:paraId="37FF099E"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4E20B5D5"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57EC988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4.8</w:t>
            </w:r>
          </w:p>
        </w:tc>
        <w:tc>
          <w:tcPr>
            <w:tcW w:w="450" w:type="dxa"/>
            <w:tcBorders>
              <w:top w:val="nil"/>
              <w:left w:val="nil"/>
              <w:bottom w:val="nil"/>
              <w:right w:val="single" w:sz="8" w:space="0" w:color="auto"/>
            </w:tcBorders>
            <w:shd w:val="clear" w:color="auto" w:fill="auto"/>
            <w:vAlign w:val="center"/>
            <w:hideMark/>
          </w:tcPr>
          <w:p w14:paraId="2AA3447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4.8</w:t>
            </w:r>
          </w:p>
        </w:tc>
        <w:tc>
          <w:tcPr>
            <w:tcW w:w="447" w:type="dxa"/>
            <w:tcBorders>
              <w:top w:val="nil"/>
              <w:left w:val="nil"/>
              <w:bottom w:val="nil"/>
              <w:right w:val="nil"/>
            </w:tcBorders>
            <w:shd w:val="clear" w:color="000000" w:fill="DDEBF7"/>
            <w:vAlign w:val="center"/>
            <w:hideMark/>
          </w:tcPr>
          <w:p w14:paraId="5486342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448" w:type="dxa"/>
            <w:tcBorders>
              <w:top w:val="nil"/>
              <w:left w:val="nil"/>
              <w:bottom w:val="nil"/>
              <w:right w:val="single" w:sz="8" w:space="0" w:color="auto"/>
            </w:tcBorders>
            <w:shd w:val="clear" w:color="auto" w:fill="auto"/>
            <w:vAlign w:val="center"/>
            <w:hideMark/>
          </w:tcPr>
          <w:p w14:paraId="3B8C0C2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w:t>
            </w:r>
          </w:p>
        </w:tc>
        <w:tc>
          <w:tcPr>
            <w:tcW w:w="635" w:type="dxa"/>
            <w:tcBorders>
              <w:top w:val="nil"/>
              <w:left w:val="nil"/>
              <w:bottom w:val="nil"/>
              <w:right w:val="nil"/>
            </w:tcBorders>
            <w:shd w:val="clear" w:color="000000" w:fill="DDEBF7"/>
            <w:vAlign w:val="center"/>
            <w:hideMark/>
          </w:tcPr>
          <w:p w14:paraId="06BBB07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2.18</w:t>
            </w:r>
          </w:p>
        </w:tc>
        <w:tc>
          <w:tcPr>
            <w:tcW w:w="630" w:type="dxa"/>
            <w:tcBorders>
              <w:top w:val="nil"/>
              <w:left w:val="nil"/>
              <w:bottom w:val="nil"/>
              <w:right w:val="single" w:sz="8" w:space="0" w:color="auto"/>
            </w:tcBorders>
            <w:shd w:val="clear" w:color="auto" w:fill="auto"/>
            <w:vAlign w:val="center"/>
            <w:hideMark/>
          </w:tcPr>
          <w:p w14:paraId="696D1C0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2.09</w:t>
            </w:r>
          </w:p>
        </w:tc>
        <w:tc>
          <w:tcPr>
            <w:tcW w:w="491" w:type="dxa"/>
            <w:tcBorders>
              <w:top w:val="nil"/>
              <w:left w:val="nil"/>
              <w:bottom w:val="nil"/>
              <w:right w:val="nil"/>
            </w:tcBorders>
            <w:shd w:val="clear" w:color="000000" w:fill="DDEBF7"/>
            <w:vAlign w:val="center"/>
            <w:hideMark/>
          </w:tcPr>
          <w:p w14:paraId="19D8C96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2CB3493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750D744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1.37</w:t>
            </w:r>
          </w:p>
        </w:tc>
        <w:tc>
          <w:tcPr>
            <w:tcW w:w="540" w:type="dxa"/>
            <w:tcBorders>
              <w:top w:val="nil"/>
              <w:left w:val="nil"/>
              <w:bottom w:val="nil"/>
              <w:right w:val="nil"/>
            </w:tcBorders>
            <w:shd w:val="clear" w:color="auto" w:fill="auto"/>
            <w:noWrap/>
            <w:vAlign w:val="center"/>
            <w:hideMark/>
          </w:tcPr>
          <w:p w14:paraId="2034020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0.98</w:t>
            </w:r>
          </w:p>
        </w:tc>
        <w:tc>
          <w:tcPr>
            <w:tcW w:w="548" w:type="dxa"/>
            <w:tcBorders>
              <w:top w:val="nil"/>
              <w:left w:val="single" w:sz="8" w:space="0" w:color="auto"/>
              <w:bottom w:val="nil"/>
              <w:right w:val="nil"/>
            </w:tcBorders>
            <w:shd w:val="clear" w:color="000000" w:fill="DDEBF7"/>
            <w:vAlign w:val="center"/>
            <w:hideMark/>
          </w:tcPr>
          <w:p w14:paraId="063E557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273</w:t>
            </w:r>
          </w:p>
        </w:tc>
        <w:tc>
          <w:tcPr>
            <w:tcW w:w="540" w:type="dxa"/>
            <w:tcBorders>
              <w:top w:val="nil"/>
              <w:left w:val="nil"/>
              <w:bottom w:val="nil"/>
              <w:right w:val="single" w:sz="8" w:space="0" w:color="auto"/>
            </w:tcBorders>
            <w:shd w:val="clear" w:color="auto" w:fill="auto"/>
            <w:vAlign w:val="center"/>
            <w:hideMark/>
          </w:tcPr>
          <w:p w14:paraId="2061229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342</w:t>
            </w:r>
          </w:p>
        </w:tc>
        <w:tc>
          <w:tcPr>
            <w:tcW w:w="510" w:type="dxa"/>
            <w:tcBorders>
              <w:top w:val="nil"/>
              <w:left w:val="nil"/>
              <w:bottom w:val="nil"/>
              <w:right w:val="nil"/>
            </w:tcBorders>
            <w:shd w:val="clear" w:color="000000" w:fill="DDEBF7"/>
            <w:vAlign w:val="center"/>
            <w:hideMark/>
          </w:tcPr>
          <w:p w14:paraId="4979312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w:t>
            </w:r>
          </w:p>
        </w:tc>
        <w:tc>
          <w:tcPr>
            <w:tcW w:w="634" w:type="dxa"/>
            <w:tcBorders>
              <w:top w:val="nil"/>
              <w:left w:val="nil"/>
              <w:bottom w:val="nil"/>
              <w:right w:val="nil"/>
            </w:tcBorders>
            <w:shd w:val="clear" w:color="auto" w:fill="auto"/>
            <w:vAlign w:val="center"/>
            <w:hideMark/>
          </w:tcPr>
          <w:p w14:paraId="495FA2B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49</w:t>
            </w:r>
          </w:p>
        </w:tc>
        <w:tc>
          <w:tcPr>
            <w:tcW w:w="1018" w:type="dxa"/>
            <w:tcBorders>
              <w:top w:val="nil"/>
              <w:left w:val="single" w:sz="8" w:space="0" w:color="auto"/>
              <w:bottom w:val="nil"/>
              <w:right w:val="nil"/>
            </w:tcBorders>
            <w:shd w:val="clear" w:color="000000" w:fill="DDEBF7"/>
            <w:noWrap/>
            <w:vAlign w:val="center"/>
            <w:hideMark/>
          </w:tcPr>
          <w:p w14:paraId="74F363B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2296</w:t>
            </w:r>
            <w:r>
              <w:rPr>
                <w:rFonts w:cs="Arial"/>
                <w:sz w:val="16"/>
                <w:szCs w:val="16"/>
                <w:lang w:eastAsia="en-CA"/>
              </w:rPr>
              <w:t xml:space="preserve"> </w:t>
            </w:r>
            <w:r w:rsidRPr="00247322">
              <w:rPr>
                <w:rFonts w:cs="Arial"/>
                <w:sz w:val="16"/>
                <w:szCs w:val="16"/>
                <w:lang w:eastAsia="en-CA"/>
              </w:rPr>
              <w:t>(13)</w:t>
            </w:r>
          </w:p>
        </w:tc>
        <w:tc>
          <w:tcPr>
            <w:tcW w:w="1048" w:type="dxa"/>
            <w:tcBorders>
              <w:top w:val="nil"/>
              <w:left w:val="nil"/>
              <w:bottom w:val="nil"/>
              <w:right w:val="single" w:sz="8" w:space="0" w:color="auto"/>
            </w:tcBorders>
            <w:shd w:val="clear" w:color="auto" w:fill="auto"/>
            <w:noWrap/>
            <w:vAlign w:val="center"/>
            <w:hideMark/>
          </w:tcPr>
          <w:p w14:paraId="38450D4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2471</w:t>
            </w:r>
            <w:r w:rsidR="0084577B">
              <w:rPr>
                <w:rFonts w:cs="Arial"/>
                <w:sz w:val="16"/>
                <w:szCs w:val="16"/>
                <w:lang w:eastAsia="en-CA"/>
              </w:rPr>
              <w:t xml:space="preserve"> </w:t>
            </w:r>
            <w:r w:rsidRPr="00247322">
              <w:rPr>
                <w:rFonts w:cs="Arial"/>
                <w:sz w:val="16"/>
                <w:szCs w:val="16"/>
                <w:lang w:eastAsia="en-CA"/>
              </w:rPr>
              <w:t>(10)</w:t>
            </w:r>
          </w:p>
        </w:tc>
        <w:tc>
          <w:tcPr>
            <w:tcW w:w="583" w:type="dxa"/>
            <w:tcBorders>
              <w:top w:val="nil"/>
              <w:left w:val="nil"/>
              <w:bottom w:val="nil"/>
              <w:right w:val="nil"/>
            </w:tcBorders>
            <w:shd w:val="clear" w:color="000000" w:fill="DDEBF7"/>
            <w:noWrap/>
            <w:vAlign w:val="center"/>
            <w:hideMark/>
          </w:tcPr>
          <w:p w14:paraId="4C1BB78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427</w:t>
            </w:r>
          </w:p>
        </w:tc>
        <w:tc>
          <w:tcPr>
            <w:tcW w:w="632" w:type="dxa"/>
            <w:tcBorders>
              <w:top w:val="nil"/>
              <w:left w:val="nil"/>
              <w:bottom w:val="nil"/>
              <w:right w:val="nil"/>
            </w:tcBorders>
            <w:shd w:val="clear" w:color="auto" w:fill="auto"/>
            <w:noWrap/>
            <w:vAlign w:val="center"/>
            <w:hideMark/>
          </w:tcPr>
          <w:p w14:paraId="5E5BD81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692</w:t>
            </w:r>
          </w:p>
        </w:tc>
      </w:tr>
      <w:tr w:rsidR="00464679" w:rsidRPr="00247322" w14:paraId="3BE8D521" w14:textId="77777777" w:rsidTr="002F51AE">
        <w:trPr>
          <w:cantSplit/>
        </w:trPr>
        <w:tc>
          <w:tcPr>
            <w:tcW w:w="900" w:type="dxa"/>
            <w:vMerge/>
            <w:tcBorders>
              <w:left w:val="nil"/>
              <w:right w:val="single" w:sz="8" w:space="0" w:color="auto"/>
            </w:tcBorders>
            <w:shd w:val="clear" w:color="auto" w:fill="auto"/>
            <w:vAlign w:val="center"/>
            <w:hideMark/>
          </w:tcPr>
          <w:p w14:paraId="5DA4B985"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136E19A2"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w:t>
            </w:r>
          </w:p>
        </w:tc>
        <w:tc>
          <w:tcPr>
            <w:tcW w:w="720" w:type="dxa"/>
            <w:tcBorders>
              <w:top w:val="nil"/>
              <w:left w:val="nil"/>
              <w:bottom w:val="nil"/>
              <w:right w:val="single" w:sz="8" w:space="0" w:color="auto"/>
            </w:tcBorders>
            <w:shd w:val="clear" w:color="auto" w:fill="auto"/>
            <w:vAlign w:val="center"/>
            <w:hideMark/>
          </w:tcPr>
          <w:p w14:paraId="01DA0810"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256F</w:t>
            </w:r>
          </w:p>
        </w:tc>
        <w:tc>
          <w:tcPr>
            <w:tcW w:w="477" w:type="dxa"/>
            <w:tcBorders>
              <w:top w:val="nil"/>
              <w:left w:val="nil"/>
              <w:bottom w:val="nil"/>
              <w:right w:val="nil"/>
            </w:tcBorders>
            <w:shd w:val="clear" w:color="000000" w:fill="DDEBF7"/>
            <w:vAlign w:val="center"/>
            <w:hideMark/>
          </w:tcPr>
          <w:p w14:paraId="247407BC"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12597A70"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0DBADB9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5.4</w:t>
            </w:r>
          </w:p>
        </w:tc>
        <w:tc>
          <w:tcPr>
            <w:tcW w:w="450" w:type="dxa"/>
            <w:tcBorders>
              <w:top w:val="nil"/>
              <w:left w:val="nil"/>
              <w:bottom w:val="nil"/>
              <w:right w:val="single" w:sz="8" w:space="0" w:color="auto"/>
            </w:tcBorders>
            <w:shd w:val="clear" w:color="auto" w:fill="auto"/>
            <w:vAlign w:val="center"/>
            <w:hideMark/>
          </w:tcPr>
          <w:p w14:paraId="54867BC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5.2</w:t>
            </w:r>
          </w:p>
        </w:tc>
        <w:tc>
          <w:tcPr>
            <w:tcW w:w="447" w:type="dxa"/>
            <w:tcBorders>
              <w:top w:val="nil"/>
              <w:left w:val="nil"/>
              <w:bottom w:val="nil"/>
              <w:right w:val="nil"/>
            </w:tcBorders>
            <w:shd w:val="clear" w:color="000000" w:fill="DDEBF7"/>
            <w:vAlign w:val="center"/>
            <w:hideMark/>
          </w:tcPr>
          <w:p w14:paraId="4647784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w:t>
            </w:r>
          </w:p>
        </w:tc>
        <w:tc>
          <w:tcPr>
            <w:tcW w:w="448" w:type="dxa"/>
            <w:tcBorders>
              <w:top w:val="nil"/>
              <w:left w:val="nil"/>
              <w:bottom w:val="nil"/>
              <w:right w:val="single" w:sz="8" w:space="0" w:color="auto"/>
            </w:tcBorders>
            <w:shd w:val="clear" w:color="auto" w:fill="auto"/>
            <w:vAlign w:val="center"/>
            <w:hideMark/>
          </w:tcPr>
          <w:p w14:paraId="3EDE26B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635" w:type="dxa"/>
            <w:tcBorders>
              <w:top w:val="nil"/>
              <w:left w:val="nil"/>
              <w:bottom w:val="nil"/>
              <w:right w:val="nil"/>
            </w:tcBorders>
            <w:shd w:val="clear" w:color="000000" w:fill="DDEBF7"/>
            <w:vAlign w:val="center"/>
            <w:hideMark/>
          </w:tcPr>
          <w:p w14:paraId="6B801C0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2.21</w:t>
            </w:r>
          </w:p>
        </w:tc>
        <w:tc>
          <w:tcPr>
            <w:tcW w:w="630" w:type="dxa"/>
            <w:tcBorders>
              <w:top w:val="nil"/>
              <w:left w:val="nil"/>
              <w:bottom w:val="nil"/>
              <w:right w:val="single" w:sz="8" w:space="0" w:color="auto"/>
            </w:tcBorders>
            <w:shd w:val="clear" w:color="auto" w:fill="auto"/>
            <w:vAlign w:val="center"/>
            <w:hideMark/>
          </w:tcPr>
          <w:p w14:paraId="2CC0722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2.09</w:t>
            </w:r>
          </w:p>
        </w:tc>
        <w:tc>
          <w:tcPr>
            <w:tcW w:w="491" w:type="dxa"/>
            <w:tcBorders>
              <w:top w:val="nil"/>
              <w:left w:val="nil"/>
              <w:bottom w:val="nil"/>
              <w:right w:val="nil"/>
            </w:tcBorders>
            <w:shd w:val="clear" w:color="000000" w:fill="DDEBF7"/>
            <w:vAlign w:val="center"/>
            <w:hideMark/>
          </w:tcPr>
          <w:p w14:paraId="6DE7A61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6ADAD5F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684EF48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1.41</w:t>
            </w:r>
          </w:p>
        </w:tc>
        <w:tc>
          <w:tcPr>
            <w:tcW w:w="540" w:type="dxa"/>
            <w:tcBorders>
              <w:top w:val="nil"/>
              <w:left w:val="nil"/>
              <w:bottom w:val="nil"/>
              <w:right w:val="nil"/>
            </w:tcBorders>
            <w:shd w:val="clear" w:color="auto" w:fill="auto"/>
            <w:noWrap/>
            <w:vAlign w:val="center"/>
            <w:hideMark/>
          </w:tcPr>
          <w:p w14:paraId="3808389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1.24</w:t>
            </w:r>
          </w:p>
        </w:tc>
        <w:tc>
          <w:tcPr>
            <w:tcW w:w="548" w:type="dxa"/>
            <w:tcBorders>
              <w:top w:val="nil"/>
              <w:left w:val="single" w:sz="8" w:space="0" w:color="auto"/>
              <w:bottom w:val="nil"/>
              <w:right w:val="nil"/>
            </w:tcBorders>
            <w:shd w:val="clear" w:color="000000" w:fill="DDEBF7"/>
            <w:vAlign w:val="center"/>
            <w:hideMark/>
          </w:tcPr>
          <w:p w14:paraId="2E6EAB6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335</w:t>
            </w:r>
          </w:p>
        </w:tc>
        <w:tc>
          <w:tcPr>
            <w:tcW w:w="540" w:type="dxa"/>
            <w:tcBorders>
              <w:top w:val="nil"/>
              <w:left w:val="nil"/>
              <w:bottom w:val="nil"/>
              <w:right w:val="single" w:sz="8" w:space="0" w:color="auto"/>
            </w:tcBorders>
            <w:shd w:val="clear" w:color="auto" w:fill="auto"/>
            <w:vAlign w:val="center"/>
            <w:hideMark/>
          </w:tcPr>
          <w:p w14:paraId="66B2660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324</w:t>
            </w:r>
          </w:p>
        </w:tc>
        <w:tc>
          <w:tcPr>
            <w:tcW w:w="510" w:type="dxa"/>
            <w:tcBorders>
              <w:top w:val="nil"/>
              <w:left w:val="nil"/>
              <w:bottom w:val="nil"/>
              <w:right w:val="nil"/>
            </w:tcBorders>
            <w:shd w:val="clear" w:color="000000" w:fill="DDEBF7"/>
            <w:vAlign w:val="center"/>
            <w:hideMark/>
          </w:tcPr>
          <w:p w14:paraId="6500418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w:t>
            </w:r>
          </w:p>
        </w:tc>
        <w:tc>
          <w:tcPr>
            <w:tcW w:w="634" w:type="dxa"/>
            <w:tcBorders>
              <w:top w:val="nil"/>
              <w:left w:val="nil"/>
              <w:bottom w:val="nil"/>
              <w:right w:val="nil"/>
            </w:tcBorders>
            <w:shd w:val="clear" w:color="auto" w:fill="auto"/>
            <w:vAlign w:val="center"/>
            <w:hideMark/>
          </w:tcPr>
          <w:p w14:paraId="55DEB9F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45</w:t>
            </w:r>
          </w:p>
        </w:tc>
        <w:tc>
          <w:tcPr>
            <w:tcW w:w="1018" w:type="dxa"/>
            <w:tcBorders>
              <w:top w:val="nil"/>
              <w:left w:val="single" w:sz="8" w:space="0" w:color="auto"/>
              <w:bottom w:val="nil"/>
              <w:right w:val="nil"/>
            </w:tcBorders>
            <w:shd w:val="clear" w:color="000000" w:fill="DDEBF7"/>
            <w:noWrap/>
            <w:vAlign w:val="center"/>
            <w:hideMark/>
          </w:tcPr>
          <w:p w14:paraId="5C916EC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3639</w:t>
            </w:r>
            <w:r>
              <w:rPr>
                <w:rFonts w:cs="Arial"/>
                <w:sz w:val="16"/>
                <w:szCs w:val="16"/>
                <w:lang w:eastAsia="en-CA"/>
              </w:rPr>
              <w:t xml:space="preserve"> </w:t>
            </w:r>
            <w:r w:rsidRPr="00247322">
              <w:rPr>
                <w:rFonts w:cs="Arial"/>
                <w:sz w:val="16"/>
                <w:szCs w:val="16"/>
                <w:lang w:eastAsia="en-CA"/>
              </w:rPr>
              <w:t>(22)</w:t>
            </w:r>
          </w:p>
        </w:tc>
        <w:tc>
          <w:tcPr>
            <w:tcW w:w="1048" w:type="dxa"/>
            <w:tcBorders>
              <w:top w:val="nil"/>
              <w:left w:val="nil"/>
              <w:bottom w:val="nil"/>
              <w:right w:val="single" w:sz="8" w:space="0" w:color="auto"/>
            </w:tcBorders>
            <w:shd w:val="clear" w:color="auto" w:fill="auto"/>
            <w:noWrap/>
            <w:vAlign w:val="center"/>
            <w:hideMark/>
          </w:tcPr>
          <w:p w14:paraId="5254BD8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3238</w:t>
            </w:r>
            <w:r w:rsidR="0084577B">
              <w:rPr>
                <w:rFonts w:cs="Arial"/>
                <w:sz w:val="16"/>
                <w:szCs w:val="16"/>
                <w:lang w:eastAsia="en-CA"/>
              </w:rPr>
              <w:t xml:space="preserve"> </w:t>
            </w:r>
            <w:r w:rsidRPr="00247322">
              <w:rPr>
                <w:rFonts w:cs="Arial"/>
                <w:sz w:val="16"/>
                <w:szCs w:val="16"/>
                <w:lang w:eastAsia="en-CA"/>
              </w:rPr>
              <w:t>(17)</w:t>
            </w:r>
          </w:p>
        </w:tc>
        <w:tc>
          <w:tcPr>
            <w:tcW w:w="583" w:type="dxa"/>
            <w:tcBorders>
              <w:top w:val="nil"/>
              <w:left w:val="nil"/>
              <w:bottom w:val="nil"/>
              <w:right w:val="nil"/>
            </w:tcBorders>
            <w:shd w:val="clear" w:color="000000" w:fill="DDEBF7"/>
            <w:noWrap/>
            <w:vAlign w:val="center"/>
            <w:hideMark/>
          </w:tcPr>
          <w:p w14:paraId="17F71AE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415</w:t>
            </w:r>
          </w:p>
        </w:tc>
        <w:tc>
          <w:tcPr>
            <w:tcW w:w="632" w:type="dxa"/>
            <w:tcBorders>
              <w:top w:val="nil"/>
              <w:left w:val="nil"/>
              <w:bottom w:val="nil"/>
              <w:right w:val="nil"/>
            </w:tcBorders>
            <w:shd w:val="clear" w:color="auto" w:fill="auto"/>
            <w:noWrap/>
            <w:vAlign w:val="center"/>
            <w:hideMark/>
          </w:tcPr>
          <w:p w14:paraId="7DD0520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634</w:t>
            </w:r>
          </w:p>
        </w:tc>
      </w:tr>
      <w:tr w:rsidR="00464679" w:rsidRPr="00247322" w14:paraId="3B4A127E" w14:textId="77777777" w:rsidTr="002F51AE">
        <w:trPr>
          <w:cantSplit/>
        </w:trPr>
        <w:tc>
          <w:tcPr>
            <w:tcW w:w="900" w:type="dxa"/>
            <w:vMerge/>
            <w:tcBorders>
              <w:left w:val="nil"/>
              <w:right w:val="single" w:sz="8" w:space="0" w:color="auto"/>
            </w:tcBorders>
            <w:shd w:val="clear" w:color="auto" w:fill="auto"/>
            <w:vAlign w:val="center"/>
            <w:hideMark/>
          </w:tcPr>
          <w:p w14:paraId="6E451825"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6BBC3661"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4</w:t>
            </w:r>
          </w:p>
        </w:tc>
        <w:tc>
          <w:tcPr>
            <w:tcW w:w="720" w:type="dxa"/>
            <w:tcBorders>
              <w:top w:val="nil"/>
              <w:left w:val="nil"/>
              <w:bottom w:val="nil"/>
              <w:right w:val="single" w:sz="8" w:space="0" w:color="auto"/>
            </w:tcBorders>
            <w:shd w:val="clear" w:color="auto" w:fill="auto"/>
            <w:vAlign w:val="center"/>
            <w:hideMark/>
          </w:tcPr>
          <w:p w14:paraId="2E7F19A8"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254F</w:t>
            </w:r>
          </w:p>
        </w:tc>
        <w:tc>
          <w:tcPr>
            <w:tcW w:w="477" w:type="dxa"/>
            <w:tcBorders>
              <w:top w:val="nil"/>
              <w:left w:val="nil"/>
              <w:bottom w:val="nil"/>
              <w:right w:val="nil"/>
            </w:tcBorders>
            <w:shd w:val="clear" w:color="000000" w:fill="DDEBF7"/>
            <w:vAlign w:val="center"/>
            <w:hideMark/>
          </w:tcPr>
          <w:p w14:paraId="5D080398"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177EB597"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73090D6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w:t>
            </w:r>
          </w:p>
        </w:tc>
        <w:tc>
          <w:tcPr>
            <w:tcW w:w="450" w:type="dxa"/>
            <w:tcBorders>
              <w:top w:val="nil"/>
              <w:left w:val="nil"/>
              <w:bottom w:val="nil"/>
              <w:right w:val="single" w:sz="8" w:space="0" w:color="auto"/>
            </w:tcBorders>
            <w:shd w:val="clear" w:color="auto" w:fill="auto"/>
            <w:vAlign w:val="center"/>
            <w:hideMark/>
          </w:tcPr>
          <w:p w14:paraId="3D537D4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3.9</w:t>
            </w:r>
          </w:p>
        </w:tc>
        <w:tc>
          <w:tcPr>
            <w:tcW w:w="447" w:type="dxa"/>
            <w:tcBorders>
              <w:top w:val="nil"/>
              <w:left w:val="nil"/>
              <w:bottom w:val="nil"/>
              <w:right w:val="nil"/>
            </w:tcBorders>
            <w:shd w:val="clear" w:color="000000" w:fill="DDEBF7"/>
            <w:vAlign w:val="center"/>
            <w:hideMark/>
          </w:tcPr>
          <w:p w14:paraId="46F9353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w:t>
            </w:r>
          </w:p>
        </w:tc>
        <w:tc>
          <w:tcPr>
            <w:tcW w:w="448" w:type="dxa"/>
            <w:tcBorders>
              <w:top w:val="nil"/>
              <w:left w:val="nil"/>
              <w:bottom w:val="nil"/>
              <w:right w:val="single" w:sz="8" w:space="0" w:color="auto"/>
            </w:tcBorders>
            <w:shd w:val="clear" w:color="auto" w:fill="auto"/>
            <w:vAlign w:val="center"/>
            <w:hideMark/>
          </w:tcPr>
          <w:p w14:paraId="617AD8C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w:t>
            </w:r>
          </w:p>
        </w:tc>
        <w:tc>
          <w:tcPr>
            <w:tcW w:w="635" w:type="dxa"/>
            <w:tcBorders>
              <w:top w:val="nil"/>
              <w:left w:val="nil"/>
              <w:bottom w:val="nil"/>
              <w:right w:val="nil"/>
            </w:tcBorders>
            <w:shd w:val="clear" w:color="000000" w:fill="DDEBF7"/>
            <w:vAlign w:val="center"/>
            <w:hideMark/>
          </w:tcPr>
          <w:p w14:paraId="40DABEF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2.14</w:t>
            </w:r>
          </w:p>
        </w:tc>
        <w:tc>
          <w:tcPr>
            <w:tcW w:w="630" w:type="dxa"/>
            <w:tcBorders>
              <w:top w:val="nil"/>
              <w:left w:val="nil"/>
              <w:bottom w:val="nil"/>
              <w:right w:val="single" w:sz="8" w:space="0" w:color="auto"/>
            </w:tcBorders>
            <w:shd w:val="clear" w:color="auto" w:fill="auto"/>
            <w:vAlign w:val="center"/>
            <w:hideMark/>
          </w:tcPr>
          <w:p w14:paraId="22DD6C9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91" w:type="dxa"/>
            <w:tcBorders>
              <w:top w:val="nil"/>
              <w:left w:val="nil"/>
              <w:bottom w:val="nil"/>
              <w:right w:val="nil"/>
            </w:tcBorders>
            <w:shd w:val="clear" w:color="000000" w:fill="DDEBF7"/>
            <w:vAlign w:val="center"/>
            <w:hideMark/>
          </w:tcPr>
          <w:p w14:paraId="239C9D2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4A468E8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0FD6C05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1.54</w:t>
            </w:r>
          </w:p>
        </w:tc>
        <w:tc>
          <w:tcPr>
            <w:tcW w:w="540" w:type="dxa"/>
            <w:tcBorders>
              <w:top w:val="nil"/>
              <w:left w:val="nil"/>
              <w:bottom w:val="nil"/>
              <w:right w:val="nil"/>
            </w:tcBorders>
            <w:shd w:val="clear" w:color="auto" w:fill="auto"/>
            <w:noWrap/>
            <w:vAlign w:val="center"/>
            <w:hideMark/>
          </w:tcPr>
          <w:p w14:paraId="3C9C8CC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1.24</w:t>
            </w:r>
          </w:p>
        </w:tc>
        <w:tc>
          <w:tcPr>
            <w:tcW w:w="548" w:type="dxa"/>
            <w:tcBorders>
              <w:top w:val="nil"/>
              <w:left w:val="single" w:sz="8" w:space="0" w:color="auto"/>
              <w:bottom w:val="nil"/>
              <w:right w:val="nil"/>
            </w:tcBorders>
            <w:shd w:val="clear" w:color="000000" w:fill="DDEBF7"/>
            <w:vAlign w:val="center"/>
            <w:hideMark/>
          </w:tcPr>
          <w:p w14:paraId="5CD1DF0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307</w:t>
            </w:r>
          </w:p>
        </w:tc>
        <w:tc>
          <w:tcPr>
            <w:tcW w:w="540" w:type="dxa"/>
            <w:tcBorders>
              <w:top w:val="nil"/>
              <w:left w:val="nil"/>
              <w:bottom w:val="nil"/>
              <w:right w:val="single" w:sz="8" w:space="0" w:color="auto"/>
            </w:tcBorders>
            <w:shd w:val="clear" w:color="auto" w:fill="auto"/>
            <w:vAlign w:val="center"/>
            <w:hideMark/>
          </w:tcPr>
          <w:p w14:paraId="7A66BC0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317</w:t>
            </w:r>
          </w:p>
        </w:tc>
        <w:tc>
          <w:tcPr>
            <w:tcW w:w="510" w:type="dxa"/>
            <w:tcBorders>
              <w:top w:val="nil"/>
              <w:left w:val="nil"/>
              <w:bottom w:val="nil"/>
              <w:right w:val="nil"/>
            </w:tcBorders>
            <w:shd w:val="clear" w:color="000000" w:fill="DDEBF7"/>
            <w:vAlign w:val="center"/>
            <w:hideMark/>
          </w:tcPr>
          <w:p w14:paraId="52475AB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w:t>
            </w:r>
          </w:p>
        </w:tc>
        <w:tc>
          <w:tcPr>
            <w:tcW w:w="634" w:type="dxa"/>
            <w:tcBorders>
              <w:top w:val="nil"/>
              <w:left w:val="nil"/>
              <w:bottom w:val="nil"/>
              <w:right w:val="nil"/>
            </w:tcBorders>
            <w:shd w:val="clear" w:color="auto" w:fill="auto"/>
            <w:vAlign w:val="center"/>
            <w:hideMark/>
          </w:tcPr>
          <w:p w14:paraId="1670DF8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86</w:t>
            </w:r>
          </w:p>
        </w:tc>
        <w:tc>
          <w:tcPr>
            <w:tcW w:w="1018" w:type="dxa"/>
            <w:tcBorders>
              <w:top w:val="nil"/>
              <w:left w:val="single" w:sz="8" w:space="0" w:color="auto"/>
              <w:bottom w:val="nil"/>
              <w:right w:val="nil"/>
            </w:tcBorders>
            <w:shd w:val="clear" w:color="000000" w:fill="DDEBF7"/>
            <w:noWrap/>
            <w:vAlign w:val="center"/>
            <w:hideMark/>
          </w:tcPr>
          <w:p w14:paraId="033CE45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2261</w:t>
            </w:r>
            <w:r>
              <w:rPr>
                <w:rFonts w:cs="Arial"/>
                <w:sz w:val="16"/>
                <w:szCs w:val="16"/>
                <w:lang w:eastAsia="en-CA"/>
              </w:rPr>
              <w:t xml:space="preserve"> </w:t>
            </w:r>
            <w:r w:rsidRPr="00247322">
              <w:rPr>
                <w:rFonts w:cs="Arial"/>
                <w:sz w:val="16"/>
                <w:szCs w:val="16"/>
                <w:lang w:eastAsia="en-CA"/>
              </w:rPr>
              <w:t>(13)</w:t>
            </w:r>
          </w:p>
        </w:tc>
        <w:tc>
          <w:tcPr>
            <w:tcW w:w="1048" w:type="dxa"/>
            <w:tcBorders>
              <w:top w:val="nil"/>
              <w:left w:val="nil"/>
              <w:bottom w:val="nil"/>
              <w:right w:val="single" w:sz="8" w:space="0" w:color="auto"/>
            </w:tcBorders>
            <w:shd w:val="clear" w:color="auto" w:fill="auto"/>
            <w:noWrap/>
            <w:vAlign w:val="center"/>
            <w:hideMark/>
          </w:tcPr>
          <w:p w14:paraId="521189D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2383</w:t>
            </w:r>
            <w:r w:rsidR="0084577B">
              <w:rPr>
                <w:rFonts w:cs="Arial"/>
                <w:sz w:val="16"/>
                <w:szCs w:val="16"/>
                <w:lang w:eastAsia="en-CA"/>
              </w:rPr>
              <w:t xml:space="preserve"> </w:t>
            </w:r>
            <w:r w:rsidRPr="00247322">
              <w:rPr>
                <w:rFonts w:cs="Arial"/>
                <w:sz w:val="16"/>
                <w:szCs w:val="16"/>
                <w:lang w:eastAsia="en-CA"/>
              </w:rPr>
              <w:t>(38)</w:t>
            </w:r>
          </w:p>
        </w:tc>
        <w:tc>
          <w:tcPr>
            <w:tcW w:w="583" w:type="dxa"/>
            <w:tcBorders>
              <w:top w:val="nil"/>
              <w:left w:val="nil"/>
              <w:bottom w:val="nil"/>
              <w:right w:val="nil"/>
            </w:tcBorders>
            <w:shd w:val="clear" w:color="000000" w:fill="DDEBF7"/>
            <w:noWrap/>
            <w:vAlign w:val="center"/>
            <w:hideMark/>
          </w:tcPr>
          <w:p w14:paraId="05E1F6F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191</w:t>
            </w:r>
          </w:p>
        </w:tc>
        <w:tc>
          <w:tcPr>
            <w:tcW w:w="632" w:type="dxa"/>
            <w:tcBorders>
              <w:top w:val="nil"/>
              <w:left w:val="nil"/>
              <w:bottom w:val="nil"/>
              <w:right w:val="nil"/>
            </w:tcBorders>
            <w:shd w:val="clear" w:color="auto" w:fill="auto"/>
            <w:noWrap/>
            <w:vAlign w:val="center"/>
            <w:hideMark/>
          </w:tcPr>
          <w:p w14:paraId="48CB535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550</w:t>
            </w:r>
          </w:p>
        </w:tc>
      </w:tr>
      <w:tr w:rsidR="00464679" w:rsidRPr="00247322" w14:paraId="2CDA5BD7" w14:textId="77777777" w:rsidTr="002F51AE">
        <w:trPr>
          <w:cantSplit/>
        </w:trPr>
        <w:tc>
          <w:tcPr>
            <w:tcW w:w="900" w:type="dxa"/>
            <w:vMerge/>
            <w:tcBorders>
              <w:left w:val="nil"/>
              <w:right w:val="single" w:sz="8" w:space="0" w:color="auto"/>
            </w:tcBorders>
            <w:shd w:val="clear" w:color="auto" w:fill="auto"/>
            <w:vAlign w:val="center"/>
            <w:hideMark/>
          </w:tcPr>
          <w:p w14:paraId="23B44158"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553B9114"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5</w:t>
            </w:r>
          </w:p>
        </w:tc>
        <w:tc>
          <w:tcPr>
            <w:tcW w:w="720" w:type="dxa"/>
            <w:tcBorders>
              <w:top w:val="nil"/>
              <w:left w:val="nil"/>
              <w:bottom w:val="nil"/>
              <w:right w:val="single" w:sz="8" w:space="0" w:color="auto"/>
            </w:tcBorders>
            <w:shd w:val="clear" w:color="auto" w:fill="auto"/>
            <w:vAlign w:val="center"/>
            <w:hideMark/>
          </w:tcPr>
          <w:p w14:paraId="69398A60"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276F</w:t>
            </w:r>
          </w:p>
        </w:tc>
        <w:tc>
          <w:tcPr>
            <w:tcW w:w="477" w:type="dxa"/>
            <w:tcBorders>
              <w:top w:val="nil"/>
              <w:left w:val="nil"/>
              <w:bottom w:val="nil"/>
              <w:right w:val="nil"/>
            </w:tcBorders>
            <w:shd w:val="clear" w:color="000000" w:fill="DDEBF7"/>
            <w:vAlign w:val="center"/>
            <w:hideMark/>
          </w:tcPr>
          <w:p w14:paraId="5F7E641B"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0ED35AD8"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5D50CDA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450" w:type="dxa"/>
            <w:tcBorders>
              <w:top w:val="nil"/>
              <w:left w:val="nil"/>
              <w:bottom w:val="nil"/>
              <w:right w:val="single" w:sz="8" w:space="0" w:color="auto"/>
            </w:tcBorders>
            <w:shd w:val="clear" w:color="auto" w:fill="auto"/>
            <w:vAlign w:val="center"/>
            <w:hideMark/>
          </w:tcPr>
          <w:p w14:paraId="7FEF9BC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w:t>
            </w:r>
          </w:p>
        </w:tc>
        <w:tc>
          <w:tcPr>
            <w:tcW w:w="447" w:type="dxa"/>
            <w:tcBorders>
              <w:top w:val="nil"/>
              <w:left w:val="nil"/>
              <w:bottom w:val="nil"/>
              <w:right w:val="nil"/>
            </w:tcBorders>
            <w:shd w:val="clear" w:color="000000" w:fill="DDEBF7"/>
            <w:vAlign w:val="center"/>
            <w:hideMark/>
          </w:tcPr>
          <w:p w14:paraId="2637D5A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w:t>
            </w:r>
          </w:p>
        </w:tc>
        <w:tc>
          <w:tcPr>
            <w:tcW w:w="448" w:type="dxa"/>
            <w:tcBorders>
              <w:top w:val="nil"/>
              <w:left w:val="nil"/>
              <w:bottom w:val="nil"/>
              <w:right w:val="single" w:sz="8" w:space="0" w:color="auto"/>
            </w:tcBorders>
            <w:shd w:val="clear" w:color="auto" w:fill="auto"/>
            <w:vAlign w:val="center"/>
            <w:hideMark/>
          </w:tcPr>
          <w:p w14:paraId="470CD9C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635" w:type="dxa"/>
            <w:tcBorders>
              <w:top w:val="nil"/>
              <w:left w:val="nil"/>
              <w:bottom w:val="nil"/>
              <w:right w:val="nil"/>
            </w:tcBorders>
            <w:shd w:val="clear" w:color="000000" w:fill="DDEBF7"/>
            <w:vAlign w:val="center"/>
            <w:hideMark/>
          </w:tcPr>
          <w:p w14:paraId="530AE31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2.13</w:t>
            </w:r>
          </w:p>
        </w:tc>
        <w:tc>
          <w:tcPr>
            <w:tcW w:w="630" w:type="dxa"/>
            <w:tcBorders>
              <w:top w:val="nil"/>
              <w:left w:val="nil"/>
              <w:bottom w:val="nil"/>
              <w:right w:val="single" w:sz="8" w:space="0" w:color="auto"/>
            </w:tcBorders>
            <w:shd w:val="clear" w:color="auto" w:fill="auto"/>
            <w:vAlign w:val="center"/>
            <w:hideMark/>
          </w:tcPr>
          <w:p w14:paraId="63B777C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91" w:type="dxa"/>
            <w:tcBorders>
              <w:top w:val="nil"/>
              <w:left w:val="nil"/>
              <w:bottom w:val="nil"/>
              <w:right w:val="nil"/>
            </w:tcBorders>
            <w:shd w:val="clear" w:color="000000" w:fill="DDEBF7"/>
            <w:vAlign w:val="center"/>
            <w:hideMark/>
          </w:tcPr>
          <w:p w14:paraId="107AAF2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4D9E95A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57DF243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1.46</w:t>
            </w:r>
          </w:p>
        </w:tc>
        <w:tc>
          <w:tcPr>
            <w:tcW w:w="540" w:type="dxa"/>
            <w:tcBorders>
              <w:top w:val="nil"/>
              <w:left w:val="nil"/>
              <w:bottom w:val="nil"/>
              <w:right w:val="nil"/>
            </w:tcBorders>
            <w:shd w:val="clear" w:color="auto" w:fill="auto"/>
            <w:noWrap/>
            <w:vAlign w:val="center"/>
            <w:hideMark/>
          </w:tcPr>
          <w:p w14:paraId="267E47C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1.33</w:t>
            </w:r>
          </w:p>
        </w:tc>
        <w:tc>
          <w:tcPr>
            <w:tcW w:w="548" w:type="dxa"/>
            <w:tcBorders>
              <w:top w:val="nil"/>
              <w:left w:val="single" w:sz="8" w:space="0" w:color="auto"/>
              <w:bottom w:val="nil"/>
              <w:right w:val="nil"/>
            </w:tcBorders>
            <w:shd w:val="clear" w:color="000000" w:fill="DDEBF7"/>
            <w:vAlign w:val="center"/>
            <w:hideMark/>
          </w:tcPr>
          <w:p w14:paraId="55953ED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260</w:t>
            </w:r>
          </w:p>
        </w:tc>
        <w:tc>
          <w:tcPr>
            <w:tcW w:w="540" w:type="dxa"/>
            <w:tcBorders>
              <w:top w:val="nil"/>
              <w:left w:val="nil"/>
              <w:bottom w:val="nil"/>
              <w:right w:val="single" w:sz="8" w:space="0" w:color="auto"/>
            </w:tcBorders>
            <w:shd w:val="clear" w:color="auto" w:fill="auto"/>
            <w:vAlign w:val="center"/>
            <w:hideMark/>
          </w:tcPr>
          <w:p w14:paraId="5997AC5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316</w:t>
            </w:r>
          </w:p>
        </w:tc>
        <w:tc>
          <w:tcPr>
            <w:tcW w:w="510" w:type="dxa"/>
            <w:tcBorders>
              <w:top w:val="nil"/>
              <w:left w:val="nil"/>
              <w:bottom w:val="nil"/>
              <w:right w:val="nil"/>
            </w:tcBorders>
            <w:shd w:val="clear" w:color="000000" w:fill="DDEBF7"/>
            <w:vAlign w:val="center"/>
            <w:hideMark/>
          </w:tcPr>
          <w:p w14:paraId="2ABC873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w:t>
            </w:r>
          </w:p>
        </w:tc>
        <w:tc>
          <w:tcPr>
            <w:tcW w:w="634" w:type="dxa"/>
            <w:tcBorders>
              <w:top w:val="nil"/>
              <w:left w:val="nil"/>
              <w:bottom w:val="nil"/>
              <w:right w:val="nil"/>
            </w:tcBorders>
            <w:shd w:val="clear" w:color="auto" w:fill="auto"/>
            <w:vAlign w:val="center"/>
            <w:hideMark/>
          </w:tcPr>
          <w:p w14:paraId="1D9B0BA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1018" w:type="dxa"/>
            <w:tcBorders>
              <w:top w:val="nil"/>
              <w:left w:val="single" w:sz="8" w:space="0" w:color="auto"/>
              <w:bottom w:val="nil"/>
              <w:right w:val="nil"/>
            </w:tcBorders>
            <w:shd w:val="clear" w:color="000000" w:fill="DDEBF7"/>
            <w:noWrap/>
            <w:vAlign w:val="center"/>
            <w:hideMark/>
          </w:tcPr>
          <w:p w14:paraId="601A45D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1691</w:t>
            </w:r>
            <w:r>
              <w:rPr>
                <w:rFonts w:cs="Arial"/>
                <w:sz w:val="16"/>
                <w:szCs w:val="16"/>
                <w:lang w:eastAsia="en-CA"/>
              </w:rPr>
              <w:t xml:space="preserve"> </w:t>
            </w:r>
            <w:r w:rsidRPr="00247322">
              <w:rPr>
                <w:rFonts w:cs="Arial"/>
                <w:sz w:val="16"/>
                <w:szCs w:val="16"/>
                <w:lang w:eastAsia="en-CA"/>
              </w:rPr>
              <w:t>(11)</w:t>
            </w:r>
          </w:p>
        </w:tc>
        <w:tc>
          <w:tcPr>
            <w:tcW w:w="1048" w:type="dxa"/>
            <w:tcBorders>
              <w:top w:val="nil"/>
              <w:left w:val="nil"/>
              <w:bottom w:val="nil"/>
              <w:right w:val="single" w:sz="8" w:space="0" w:color="auto"/>
            </w:tcBorders>
            <w:shd w:val="clear" w:color="auto" w:fill="auto"/>
            <w:noWrap/>
            <w:vAlign w:val="center"/>
            <w:hideMark/>
          </w:tcPr>
          <w:p w14:paraId="6AF5B92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2320</w:t>
            </w:r>
            <w:r w:rsidR="0084577B">
              <w:rPr>
                <w:rFonts w:cs="Arial"/>
                <w:sz w:val="16"/>
                <w:szCs w:val="16"/>
                <w:lang w:eastAsia="en-CA"/>
              </w:rPr>
              <w:t xml:space="preserve"> </w:t>
            </w:r>
            <w:r w:rsidRPr="00247322">
              <w:rPr>
                <w:rFonts w:cs="Arial"/>
                <w:sz w:val="16"/>
                <w:szCs w:val="16"/>
                <w:lang w:eastAsia="en-CA"/>
              </w:rPr>
              <w:t>(26)</w:t>
            </w:r>
          </w:p>
        </w:tc>
        <w:tc>
          <w:tcPr>
            <w:tcW w:w="583" w:type="dxa"/>
            <w:tcBorders>
              <w:top w:val="nil"/>
              <w:left w:val="nil"/>
              <w:bottom w:val="nil"/>
              <w:right w:val="nil"/>
            </w:tcBorders>
            <w:shd w:val="clear" w:color="000000" w:fill="DDEBF7"/>
            <w:noWrap/>
            <w:vAlign w:val="center"/>
            <w:hideMark/>
          </w:tcPr>
          <w:p w14:paraId="6FCCA63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179</w:t>
            </w:r>
          </w:p>
        </w:tc>
        <w:tc>
          <w:tcPr>
            <w:tcW w:w="632" w:type="dxa"/>
            <w:tcBorders>
              <w:top w:val="nil"/>
              <w:left w:val="nil"/>
              <w:bottom w:val="nil"/>
              <w:right w:val="nil"/>
            </w:tcBorders>
            <w:shd w:val="clear" w:color="auto" w:fill="auto"/>
            <w:noWrap/>
            <w:vAlign w:val="center"/>
            <w:hideMark/>
          </w:tcPr>
          <w:p w14:paraId="1910996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322</w:t>
            </w:r>
          </w:p>
        </w:tc>
      </w:tr>
      <w:tr w:rsidR="00464679" w:rsidRPr="00247322" w14:paraId="3B2B951F" w14:textId="77777777" w:rsidTr="002F51AE">
        <w:trPr>
          <w:cantSplit/>
        </w:trPr>
        <w:tc>
          <w:tcPr>
            <w:tcW w:w="900" w:type="dxa"/>
            <w:vMerge/>
            <w:tcBorders>
              <w:left w:val="nil"/>
              <w:right w:val="single" w:sz="8" w:space="0" w:color="auto"/>
            </w:tcBorders>
            <w:shd w:val="clear" w:color="auto" w:fill="auto"/>
            <w:vAlign w:val="center"/>
            <w:hideMark/>
          </w:tcPr>
          <w:p w14:paraId="500202E6"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78360971"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6</w:t>
            </w:r>
          </w:p>
        </w:tc>
        <w:tc>
          <w:tcPr>
            <w:tcW w:w="720" w:type="dxa"/>
            <w:tcBorders>
              <w:top w:val="nil"/>
              <w:left w:val="nil"/>
              <w:bottom w:val="nil"/>
              <w:right w:val="single" w:sz="8" w:space="0" w:color="auto"/>
            </w:tcBorders>
            <w:shd w:val="clear" w:color="auto" w:fill="auto"/>
            <w:vAlign w:val="center"/>
            <w:hideMark/>
          </w:tcPr>
          <w:p w14:paraId="4C1536BA"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266F</w:t>
            </w:r>
          </w:p>
        </w:tc>
        <w:tc>
          <w:tcPr>
            <w:tcW w:w="477" w:type="dxa"/>
            <w:tcBorders>
              <w:top w:val="nil"/>
              <w:left w:val="nil"/>
              <w:bottom w:val="nil"/>
              <w:right w:val="nil"/>
            </w:tcBorders>
            <w:shd w:val="clear" w:color="000000" w:fill="DDEBF7"/>
            <w:vAlign w:val="center"/>
            <w:hideMark/>
          </w:tcPr>
          <w:p w14:paraId="64E14F04"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32A1374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6DD35F8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3.6</w:t>
            </w:r>
          </w:p>
        </w:tc>
        <w:tc>
          <w:tcPr>
            <w:tcW w:w="450" w:type="dxa"/>
            <w:tcBorders>
              <w:top w:val="nil"/>
              <w:left w:val="nil"/>
              <w:bottom w:val="nil"/>
              <w:right w:val="single" w:sz="8" w:space="0" w:color="auto"/>
            </w:tcBorders>
            <w:shd w:val="clear" w:color="auto" w:fill="auto"/>
            <w:vAlign w:val="center"/>
            <w:hideMark/>
          </w:tcPr>
          <w:p w14:paraId="6105E1F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3.5</w:t>
            </w:r>
          </w:p>
        </w:tc>
        <w:tc>
          <w:tcPr>
            <w:tcW w:w="447" w:type="dxa"/>
            <w:tcBorders>
              <w:top w:val="nil"/>
              <w:left w:val="nil"/>
              <w:bottom w:val="nil"/>
              <w:right w:val="nil"/>
            </w:tcBorders>
            <w:shd w:val="clear" w:color="000000" w:fill="DDEBF7"/>
            <w:vAlign w:val="center"/>
            <w:hideMark/>
          </w:tcPr>
          <w:p w14:paraId="39B9B11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w:t>
            </w:r>
          </w:p>
        </w:tc>
        <w:tc>
          <w:tcPr>
            <w:tcW w:w="448" w:type="dxa"/>
            <w:tcBorders>
              <w:top w:val="nil"/>
              <w:left w:val="nil"/>
              <w:bottom w:val="nil"/>
              <w:right w:val="single" w:sz="8" w:space="0" w:color="auto"/>
            </w:tcBorders>
            <w:shd w:val="clear" w:color="auto" w:fill="auto"/>
            <w:vAlign w:val="center"/>
            <w:hideMark/>
          </w:tcPr>
          <w:p w14:paraId="23CBB7B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w:t>
            </w:r>
          </w:p>
        </w:tc>
        <w:tc>
          <w:tcPr>
            <w:tcW w:w="635" w:type="dxa"/>
            <w:tcBorders>
              <w:top w:val="nil"/>
              <w:left w:val="nil"/>
              <w:bottom w:val="nil"/>
              <w:right w:val="nil"/>
            </w:tcBorders>
            <w:shd w:val="clear" w:color="000000" w:fill="DDEBF7"/>
            <w:vAlign w:val="center"/>
            <w:hideMark/>
          </w:tcPr>
          <w:p w14:paraId="5952D03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630" w:type="dxa"/>
            <w:tcBorders>
              <w:top w:val="nil"/>
              <w:left w:val="nil"/>
              <w:bottom w:val="nil"/>
              <w:right w:val="single" w:sz="8" w:space="0" w:color="auto"/>
            </w:tcBorders>
            <w:shd w:val="clear" w:color="auto" w:fill="auto"/>
            <w:vAlign w:val="center"/>
            <w:hideMark/>
          </w:tcPr>
          <w:p w14:paraId="590A18A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2.13</w:t>
            </w:r>
          </w:p>
        </w:tc>
        <w:tc>
          <w:tcPr>
            <w:tcW w:w="491" w:type="dxa"/>
            <w:tcBorders>
              <w:top w:val="nil"/>
              <w:left w:val="nil"/>
              <w:bottom w:val="nil"/>
              <w:right w:val="nil"/>
            </w:tcBorders>
            <w:shd w:val="clear" w:color="000000" w:fill="DDEBF7"/>
            <w:vAlign w:val="center"/>
            <w:hideMark/>
          </w:tcPr>
          <w:p w14:paraId="735FCC1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3D25E5B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71E9DF5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1.67</w:t>
            </w:r>
          </w:p>
        </w:tc>
        <w:tc>
          <w:tcPr>
            <w:tcW w:w="540" w:type="dxa"/>
            <w:tcBorders>
              <w:top w:val="nil"/>
              <w:left w:val="nil"/>
              <w:bottom w:val="nil"/>
              <w:right w:val="nil"/>
            </w:tcBorders>
            <w:shd w:val="clear" w:color="auto" w:fill="auto"/>
            <w:noWrap/>
            <w:vAlign w:val="center"/>
            <w:hideMark/>
          </w:tcPr>
          <w:p w14:paraId="342ADCB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1.28</w:t>
            </w:r>
          </w:p>
        </w:tc>
        <w:tc>
          <w:tcPr>
            <w:tcW w:w="548" w:type="dxa"/>
            <w:tcBorders>
              <w:top w:val="nil"/>
              <w:left w:val="single" w:sz="8" w:space="0" w:color="auto"/>
              <w:bottom w:val="nil"/>
              <w:right w:val="nil"/>
            </w:tcBorders>
            <w:shd w:val="clear" w:color="000000" w:fill="DDEBF7"/>
            <w:vAlign w:val="center"/>
            <w:hideMark/>
          </w:tcPr>
          <w:p w14:paraId="6B62EC2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313</w:t>
            </w:r>
          </w:p>
        </w:tc>
        <w:tc>
          <w:tcPr>
            <w:tcW w:w="540" w:type="dxa"/>
            <w:tcBorders>
              <w:top w:val="nil"/>
              <w:left w:val="nil"/>
              <w:bottom w:val="nil"/>
              <w:right w:val="single" w:sz="8" w:space="0" w:color="auto"/>
            </w:tcBorders>
            <w:shd w:val="clear" w:color="auto" w:fill="auto"/>
            <w:vAlign w:val="center"/>
            <w:hideMark/>
          </w:tcPr>
          <w:p w14:paraId="4D0A04B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314</w:t>
            </w:r>
          </w:p>
        </w:tc>
        <w:tc>
          <w:tcPr>
            <w:tcW w:w="510" w:type="dxa"/>
            <w:tcBorders>
              <w:top w:val="nil"/>
              <w:left w:val="nil"/>
              <w:bottom w:val="nil"/>
              <w:right w:val="nil"/>
            </w:tcBorders>
            <w:shd w:val="clear" w:color="000000" w:fill="DDEBF7"/>
            <w:vAlign w:val="center"/>
            <w:hideMark/>
          </w:tcPr>
          <w:p w14:paraId="14646A4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w:t>
            </w:r>
          </w:p>
        </w:tc>
        <w:tc>
          <w:tcPr>
            <w:tcW w:w="634" w:type="dxa"/>
            <w:tcBorders>
              <w:top w:val="nil"/>
              <w:left w:val="nil"/>
              <w:bottom w:val="nil"/>
              <w:right w:val="nil"/>
            </w:tcBorders>
            <w:shd w:val="clear" w:color="auto" w:fill="auto"/>
            <w:vAlign w:val="center"/>
            <w:hideMark/>
          </w:tcPr>
          <w:p w14:paraId="6B4CFDC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1018" w:type="dxa"/>
            <w:tcBorders>
              <w:top w:val="nil"/>
              <w:left w:val="single" w:sz="8" w:space="0" w:color="auto"/>
              <w:bottom w:val="nil"/>
              <w:right w:val="nil"/>
            </w:tcBorders>
            <w:shd w:val="clear" w:color="000000" w:fill="DDEBF7"/>
            <w:noWrap/>
            <w:vAlign w:val="center"/>
            <w:hideMark/>
          </w:tcPr>
          <w:p w14:paraId="03B1988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2250</w:t>
            </w:r>
            <w:r>
              <w:rPr>
                <w:rFonts w:cs="Arial"/>
                <w:sz w:val="16"/>
                <w:szCs w:val="16"/>
                <w:lang w:eastAsia="en-CA"/>
              </w:rPr>
              <w:t xml:space="preserve"> </w:t>
            </w:r>
            <w:r w:rsidRPr="00247322">
              <w:rPr>
                <w:rFonts w:cs="Arial"/>
                <w:sz w:val="16"/>
                <w:szCs w:val="16"/>
                <w:lang w:eastAsia="en-CA"/>
              </w:rPr>
              <w:t>(35)</w:t>
            </w:r>
          </w:p>
        </w:tc>
        <w:tc>
          <w:tcPr>
            <w:tcW w:w="1048" w:type="dxa"/>
            <w:tcBorders>
              <w:top w:val="nil"/>
              <w:left w:val="nil"/>
              <w:bottom w:val="nil"/>
              <w:right w:val="single" w:sz="8" w:space="0" w:color="auto"/>
            </w:tcBorders>
            <w:shd w:val="clear" w:color="auto" w:fill="auto"/>
            <w:noWrap/>
            <w:vAlign w:val="center"/>
            <w:hideMark/>
          </w:tcPr>
          <w:p w14:paraId="4F358B5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2096</w:t>
            </w:r>
            <w:r w:rsidR="0084577B">
              <w:rPr>
                <w:rFonts w:cs="Arial"/>
                <w:sz w:val="16"/>
                <w:szCs w:val="16"/>
                <w:lang w:eastAsia="en-CA"/>
              </w:rPr>
              <w:t xml:space="preserve"> </w:t>
            </w:r>
            <w:r w:rsidRPr="00247322">
              <w:rPr>
                <w:rFonts w:cs="Arial"/>
                <w:sz w:val="16"/>
                <w:szCs w:val="16"/>
                <w:lang w:eastAsia="en-CA"/>
              </w:rPr>
              <w:t>(15)</w:t>
            </w:r>
          </w:p>
        </w:tc>
        <w:tc>
          <w:tcPr>
            <w:tcW w:w="583" w:type="dxa"/>
            <w:tcBorders>
              <w:top w:val="nil"/>
              <w:left w:val="nil"/>
              <w:bottom w:val="nil"/>
              <w:right w:val="nil"/>
            </w:tcBorders>
            <w:shd w:val="clear" w:color="000000" w:fill="DDEBF7"/>
            <w:noWrap/>
            <w:vAlign w:val="center"/>
            <w:hideMark/>
          </w:tcPr>
          <w:p w14:paraId="54309FE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257</w:t>
            </w:r>
          </w:p>
        </w:tc>
        <w:tc>
          <w:tcPr>
            <w:tcW w:w="632" w:type="dxa"/>
            <w:tcBorders>
              <w:top w:val="nil"/>
              <w:left w:val="nil"/>
              <w:bottom w:val="nil"/>
              <w:right w:val="nil"/>
            </w:tcBorders>
            <w:shd w:val="clear" w:color="auto" w:fill="auto"/>
            <w:noWrap/>
            <w:vAlign w:val="center"/>
            <w:hideMark/>
          </w:tcPr>
          <w:p w14:paraId="6873BD2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711</w:t>
            </w:r>
          </w:p>
        </w:tc>
      </w:tr>
      <w:tr w:rsidR="00464679" w:rsidRPr="00247322" w14:paraId="3FE05700" w14:textId="77777777" w:rsidTr="002F51AE">
        <w:trPr>
          <w:cantSplit/>
        </w:trPr>
        <w:tc>
          <w:tcPr>
            <w:tcW w:w="900" w:type="dxa"/>
            <w:vMerge/>
            <w:tcBorders>
              <w:left w:val="nil"/>
              <w:right w:val="single" w:sz="8" w:space="0" w:color="auto"/>
            </w:tcBorders>
            <w:shd w:val="clear" w:color="auto" w:fill="auto"/>
            <w:vAlign w:val="center"/>
            <w:hideMark/>
          </w:tcPr>
          <w:p w14:paraId="1204A2F3"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56EC1234"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7</w:t>
            </w:r>
          </w:p>
        </w:tc>
        <w:tc>
          <w:tcPr>
            <w:tcW w:w="720" w:type="dxa"/>
            <w:tcBorders>
              <w:top w:val="nil"/>
              <w:left w:val="nil"/>
              <w:bottom w:val="nil"/>
              <w:right w:val="single" w:sz="8" w:space="0" w:color="auto"/>
            </w:tcBorders>
            <w:shd w:val="clear" w:color="auto" w:fill="auto"/>
            <w:vAlign w:val="center"/>
            <w:hideMark/>
          </w:tcPr>
          <w:p w14:paraId="39832B22"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277F</w:t>
            </w:r>
          </w:p>
        </w:tc>
        <w:tc>
          <w:tcPr>
            <w:tcW w:w="477" w:type="dxa"/>
            <w:tcBorders>
              <w:top w:val="nil"/>
              <w:left w:val="nil"/>
              <w:bottom w:val="nil"/>
              <w:right w:val="nil"/>
            </w:tcBorders>
            <w:shd w:val="clear" w:color="000000" w:fill="DDEBF7"/>
            <w:vAlign w:val="center"/>
            <w:hideMark/>
          </w:tcPr>
          <w:p w14:paraId="781A93CF"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2EA571F3"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1C11339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3.5</w:t>
            </w:r>
          </w:p>
        </w:tc>
        <w:tc>
          <w:tcPr>
            <w:tcW w:w="450" w:type="dxa"/>
            <w:tcBorders>
              <w:top w:val="nil"/>
              <w:left w:val="nil"/>
              <w:bottom w:val="nil"/>
              <w:right w:val="single" w:sz="8" w:space="0" w:color="auto"/>
            </w:tcBorders>
            <w:shd w:val="clear" w:color="auto" w:fill="auto"/>
            <w:vAlign w:val="center"/>
            <w:hideMark/>
          </w:tcPr>
          <w:p w14:paraId="5AF5308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w:t>
            </w:r>
          </w:p>
        </w:tc>
        <w:tc>
          <w:tcPr>
            <w:tcW w:w="447" w:type="dxa"/>
            <w:tcBorders>
              <w:top w:val="nil"/>
              <w:left w:val="nil"/>
              <w:bottom w:val="nil"/>
              <w:right w:val="nil"/>
            </w:tcBorders>
            <w:shd w:val="clear" w:color="000000" w:fill="DDEBF7"/>
            <w:vAlign w:val="center"/>
            <w:hideMark/>
          </w:tcPr>
          <w:p w14:paraId="0B536A8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w:t>
            </w:r>
          </w:p>
        </w:tc>
        <w:tc>
          <w:tcPr>
            <w:tcW w:w="448" w:type="dxa"/>
            <w:tcBorders>
              <w:top w:val="nil"/>
              <w:left w:val="nil"/>
              <w:bottom w:val="nil"/>
              <w:right w:val="single" w:sz="8" w:space="0" w:color="auto"/>
            </w:tcBorders>
            <w:shd w:val="clear" w:color="auto" w:fill="auto"/>
            <w:vAlign w:val="center"/>
            <w:hideMark/>
          </w:tcPr>
          <w:p w14:paraId="1A29D14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w:t>
            </w:r>
          </w:p>
        </w:tc>
        <w:tc>
          <w:tcPr>
            <w:tcW w:w="635" w:type="dxa"/>
            <w:tcBorders>
              <w:top w:val="nil"/>
              <w:left w:val="nil"/>
              <w:bottom w:val="nil"/>
              <w:right w:val="nil"/>
            </w:tcBorders>
            <w:shd w:val="clear" w:color="000000" w:fill="DDEBF7"/>
            <w:vAlign w:val="center"/>
            <w:hideMark/>
          </w:tcPr>
          <w:p w14:paraId="514F22C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2.09</w:t>
            </w:r>
          </w:p>
        </w:tc>
        <w:tc>
          <w:tcPr>
            <w:tcW w:w="630" w:type="dxa"/>
            <w:tcBorders>
              <w:top w:val="nil"/>
              <w:left w:val="nil"/>
              <w:bottom w:val="nil"/>
              <w:right w:val="single" w:sz="8" w:space="0" w:color="auto"/>
            </w:tcBorders>
            <w:shd w:val="clear" w:color="auto" w:fill="auto"/>
            <w:vAlign w:val="center"/>
            <w:hideMark/>
          </w:tcPr>
          <w:p w14:paraId="63F71CA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2.11</w:t>
            </w:r>
          </w:p>
        </w:tc>
        <w:tc>
          <w:tcPr>
            <w:tcW w:w="491" w:type="dxa"/>
            <w:tcBorders>
              <w:top w:val="nil"/>
              <w:left w:val="nil"/>
              <w:bottom w:val="nil"/>
              <w:right w:val="nil"/>
            </w:tcBorders>
            <w:shd w:val="clear" w:color="000000" w:fill="DDEBF7"/>
            <w:vAlign w:val="center"/>
            <w:hideMark/>
          </w:tcPr>
          <w:p w14:paraId="1A12975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5643F32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07D46BF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1.44</w:t>
            </w:r>
          </w:p>
        </w:tc>
        <w:tc>
          <w:tcPr>
            <w:tcW w:w="540" w:type="dxa"/>
            <w:tcBorders>
              <w:top w:val="nil"/>
              <w:left w:val="nil"/>
              <w:bottom w:val="nil"/>
              <w:right w:val="nil"/>
            </w:tcBorders>
            <w:shd w:val="clear" w:color="auto" w:fill="auto"/>
            <w:noWrap/>
            <w:vAlign w:val="center"/>
            <w:hideMark/>
          </w:tcPr>
          <w:p w14:paraId="7B3E0D0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1.18</w:t>
            </w:r>
          </w:p>
        </w:tc>
        <w:tc>
          <w:tcPr>
            <w:tcW w:w="548" w:type="dxa"/>
            <w:tcBorders>
              <w:top w:val="nil"/>
              <w:left w:val="single" w:sz="8" w:space="0" w:color="auto"/>
              <w:bottom w:val="nil"/>
              <w:right w:val="nil"/>
            </w:tcBorders>
            <w:shd w:val="clear" w:color="000000" w:fill="DDEBF7"/>
            <w:vAlign w:val="center"/>
            <w:hideMark/>
          </w:tcPr>
          <w:p w14:paraId="16860DB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322</w:t>
            </w:r>
          </w:p>
        </w:tc>
        <w:tc>
          <w:tcPr>
            <w:tcW w:w="540" w:type="dxa"/>
            <w:tcBorders>
              <w:top w:val="nil"/>
              <w:left w:val="nil"/>
              <w:bottom w:val="nil"/>
              <w:right w:val="single" w:sz="8" w:space="0" w:color="auto"/>
            </w:tcBorders>
            <w:shd w:val="clear" w:color="auto" w:fill="auto"/>
            <w:vAlign w:val="center"/>
            <w:hideMark/>
          </w:tcPr>
          <w:p w14:paraId="2FC93FC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325</w:t>
            </w:r>
          </w:p>
        </w:tc>
        <w:tc>
          <w:tcPr>
            <w:tcW w:w="510" w:type="dxa"/>
            <w:tcBorders>
              <w:top w:val="nil"/>
              <w:left w:val="nil"/>
              <w:bottom w:val="nil"/>
              <w:right w:val="nil"/>
            </w:tcBorders>
            <w:shd w:val="clear" w:color="000000" w:fill="DDEBF7"/>
            <w:vAlign w:val="center"/>
            <w:hideMark/>
          </w:tcPr>
          <w:p w14:paraId="569FCF3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634" w:type="dxa"/>
            <w:tcBorders>
              <w:top w:val="nil"/>
              <w:left w:val="nil"/>
              <w:bottom w:val="nil"/>
              <w:right w:val="nil"/>
            </w:tcBorders>
            <w:shd w:val="clear" w:color="auto" w:fill="auto"/>
            <w:vAlign w:val="center"/>
            <w:hideMark/>
          </w:tcPr>
          <w:p w14:paraId="4BDE483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55</w:t>
            </w:r>
          </w:p>
        </w:tc>
        <w:tc>
          <w:tcPr>
            <w:tcW w:w="1018" w:type="dxa"/>
            <w:tcBorders>
              <w:top w:val="nil"/>
              <w:left w:val="single" w:sz="8" w:space="0" w:color="auto"/>
              <w:bottom w:val="nil"/>
              <w:right w:val="nil"/>
            </w:tcBorders>
            <w:shd w:val="clear" w:color="000000" w:fill="DDEBF7"/>
            <w:noWrap/>
            <w:vAlign w:val="center"/>
            <w:hideMark/>
          </w:tcPr>
          <w:p w14:paraId="2985B69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2100</w:t>
            </w:r>
            <w:r>
              <w:rPr>
                <w:rFonts w:cs="Arial"/>
                <w:sz w:val="16"/>
                <w:szCs w:val="16"/>
                <w:lang w:eastAsia="en-CA"/>
              </w:rPr>
              <w:t xml:space="preserve"> </w:t>
            </w:r>
            <w:r w:rsidRPr="00247322">
              <w:rPr>
                <w:rFonts w:cs="Arial"/>
                <w:sz w:val="16"/>
                <w:szCs w:val="16"/>
                <w:lang w:eastAsia="en-CA"/>
              </w:rPr>
              <w:t>(12)</w:t>
            </w:r>
          </w:p>
        </w:tc>
        <w:tc>
          <w:tcPr>
            <w:tcW w:w="1048" w:type="dxa"/>
            <w:tcBorders>
              <w:top w:val="nil"/>
              <w:left w:val="nil"/>
              <w:bottom w:val="nil"/>
              <w:right w:val="single" w:sz="8" w:space="0" w:color="auto"/>
            </w:tcBorders>
            <w:shd w:val="clear" w:color="auto" w:fill="auto"/>
            <w:noWrap/>
            <w:vAlign w:val="center"/>
            <w:hideMark/>
          </w:tcPr>
          <w:p w14:paraId="09BA3FF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2226</w:t>
            </w:r>
            <w:r w:rsidR="0084577B">
              <w:rPr>
                <w:rFonts w:cs="Arial"/>
                <w:sz w:val="16"/>
                <w:szCs w:val="16"/>
                <w:lang w:eastAsia="en-CA"/>
              </w:rPr>
              <w:t xml:space="preserve"> </w:t>
            </w:r>
            <w:r w:rsidRPr="00247322">
              <w:rPr>
                <w:rFonts w:cs="Arial"/>
                <w:sz w:val="16"/>
                <w:szCs w:val="16"/>
                <w:lang w:eastAsia="en-CA"/>
              </w:rPr>
              <w:t>(32)</w:t>
            </w:r>
          </w:p>
        </w:tc>
        <w:tc>
          <w:tcPr>
            <w:tcW w:w="583" w:type="dxa"/>
            <w:tcBorders>
              <w:top w:val="nil"/>
              <w:left w:val="nil"/>
              <w:bottom w:val="nil"/>
              <w:right w:val="nil"/>
            </w:tcBorders>
            <w:shd w:val="clear" w:color="000000" w:fill="DDEBF7"/>
            <w:noWrap/>
            <w:vAlign w:val="center"/>
            <w:hideMark/>
          </w:tcPr>
          <w:p w14:paraId="49354F7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291</w:t>
            </w:r>
          </w:p>
        </w:tc>
        <w:tc>
          <w:tcPr>
            <w:tcW w:w="632" w:type="dxa"/>
            <w:tcBorders>
              <w:top w:val="nil"/>
              <w:left w:val="nil"/>
              <w:bottom w:val="nil"/>
              <w:right w:val="nil"/>
            </w:tcBorders>
            <w:shd w:val="clear" w:color="auto" w:fill="auto"/>
            <w:noWrap/>
            <w:vAlign w:val="center"/>
            <w:hideMark/>
          </w:tcPr>
          <w:p w14:paraId="1D361C1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569</w:t>
            </w:r>
          </w:p>
        </w:tc>
      </w:tr>
      <w:tr w:rsidR="00464679" w:rsidRPr="00247322" w14:paraId="1D074FA4" w14:textId="77777777" w:rsidTr="002F51AE">
        <w:trPr>
          <w:cantSplit/>
        </w:trPr>
        <w:tc>
          <w:tcPr>
            <w:tcW w:w="900" w:type="dxa"/>
            <w:vMerge/>
            <w:tcBorders>
              <w:left w:val="nil"/>
              <w:right w:val="single" w:sz="8" w:space="0" w:color="auto"/>
            </w:tcBorders>
            <w:shd w:val="clear" w:color="auto" w:fill="auto"/>
            <w:vAlign w:val="center"/>
            <w:hideMark/>
          </w:tcPr>
          <w:p w14:paraId="1C768121"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09449892"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8</w:t>
            </w:r>
          </w:p>
        </w:tc>
        <w:tc>
          <w:tcPr>
            <w:tcW w:w="720" w:type="dxa"/>
            <w:tcBorders>
              <w:top w:val="nil"/>
              <w:left w:val="nil"/>
              <w:bottom w:val="nil"/>
              <w:right w:val="single" w:sz="8" w:space="0" w:color="auto"/>
            </w:tcBorders>
            <w:shd w:val="clear" w:color="auto" w:fill="auto"/>
            <w:vAlign w:val="center"/>
            <w:hideMark/>
          </w:tcPr>
          <w:p w14:paraId="279DDAC1"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284F</w:t>
            </w:r>
          </w:p>
        </w:tc>
        <w:tc>
          <w:tcPr>
            <w:tcW w:w="477" w:type="dxa"/>
            <w:tcBorders>
              <w:top w:val="nil"/>
              <w:left w:val="nil"/>
              <w:bottom w:val="nil"/>
              <w:right w:val="nil"/>
            </w:tcBorders>
            <w:shd w:val="clear" w:color="000000" w:fill="DDEBF7"/>
            <w:vAlign w:val="center"/>
            <w:hideMark/>
          </w:tcPr>
          <w:p w14:paraId="6DDDDD0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73762BBD"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1778E0C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450" w:type="dxa"/>
            <w:tcBorders>
              <w:top w:val="nil"/>
              <w:left w:val="nil"/>
              <w:bottom w:val="nil"/>
              <w:right w:val="single" w:sz="8" w:space="0" w:color="auto"/>
            </w:tcBorders>
            <w:shd w:val="clear" w:color="auto" w:fill="auto"/>
            <w:vAlign w:val="center"/>
            <w:hideMark/>
          </w:tcPr>
          <w:p w14:paraId="13541A8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447" w:type="dxa"/>
            <w:tcBorders>
              <w:top w:val="nil"/>
              <w:left w:val="nil"/>
              <w:bottom w:val="nil"/>
              <w:right w:val="nil"/>
            </w:tcBorders>
            <w:shd w:val="clear" w:color="000000" w:fill="DDEBF7"/>
            <w:vAlign w:val="center"/>
            <w:hideMark/>
          </w:tcPr>
          <w:p w14:paraId="1C8A2D3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w:t>
            </w:r>
          </w:p>
        </w:tc>
        <w:tc>
          <w:tcPr>
            <w:tcW w:w="448" w:type="dxa"/>
            <w:tcBorders>
              <w:top w:val="nil"/>
              <w:left w:val="nil"/>
              <w:bottom w:val="nil"/>
              <w:right w:val="single" w:sz="8" w:space="0" w:color="auto"/>
            </w:tcBorders>
            <w:shd w:val="clear" w:color="auto" w:fill="auto"/>
            <w:vAlign w:val="center"/>
            <w:hideMark/>
          </w:tcPr>
          <w:p w14:paraId="7BF4989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w:t>
            </w:r>
          </w:p>
        </w:tc>
        <w:tc>
          <w:tcPr>
            <w:tcW w:w="635" w:type="dxa"/>
            <w:tcBorders>
              <w:top w:val="nil"/>
              <w:left w:val="nil"/>
              <w:bottom w:val="nil"/>
              <w:right w:val="nil"/>
            </w:tcBorders>
            <w:shd w:val="clear" w:color="000000" w:fill="DDEBF7"/>
            <w:vAlign w:val="center"/>
            <w:hideMark/>
          </w:tcPr>
          <w:p w14:paraId="718E2F3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2.07</w:t>
            </w:r>
          </w:p>
        </w:tc>
        <w:tc>
          <w:tcPr>
            <w:tcW w:w="630" w:type="dxa"/>
            <w:tcBorders>
              <w:top w:val="nil"/>
              <w:left w:val="nil"/>
              <w:bottom w:val="nil"/>
              <w:right w:val="single" w:sz="8" w:space="0" w:color="auto"/>
            </w:tcBorders>
            <w:shd w:val="clear" w:color="auto" w:fill="auto"/>
            <w:vAlign w:val="center"/>
            <w:hideMark/>
          </w:tcPr>
          <w:p w14:paraId="76B56B4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2.12</w:t>
            </w:r>
          </w:p>
        </w:tc>
        <w:tc>
          <w:tcPr>
            <w:tcW w:w="491" w:type="dxa"/>
            <w:tcBorders>
              <w:top w:val="nil"/>
              <w:left w:val="nil"/>
              <w:bottom w:val="nil"/>
              <w:right w:val="nil"/>
            </w:tcBorders>
            <w:shd w:val="clear" w:color="000000" w:fill="DDEBF7"/>
            <w:vAlign w:val="center"/>
            <w:hideMark/>
          </w:tcPr>
          <w:p w14:paraId="28E2569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0E20D52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1C9EA53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1.58</w:t>
            </w:r>
          </w:p>
        </w:tc>
        <w:tc>
          <w:tcPr>
            <w:tcW w:w="540" w:type="dxa"/>
            <w:tcBorders>
              <w:top w:val="nil"/>
              <w:left w:val="nil"/>
              <w:bottom w:val="nil"/>
              <w:right w:val="nil"/>
            </w:tcBorders>
            <w:shd w:val="clear" w:color="auto" w:fill="auto"/>
            <w:noWrap/>
            <w:vAlign w:val="center"/>
            <w:hideMark/>
          </w:tcPr>
          <w:p w14:paraId="0D34291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1.35</w:t>
            </w:r>
          </w:p>
        </w:tc>
        <w:tc>
          <w:tcPr>
            <w:tcW w:w="548" w:type="dxa"/>
            <w:tcBorders>
              <w:top w:val="nil"/>
              <w:left w:val="single" w:sz="8" w:space="0" w:color="auto"/>
              <w:bottom w:val="nil"/>
              <w:right w:val="nil"/>
            </w:tcBorders>
            <w:shd w:val="clear" w:color="000000" w:fill="DDEBF7"/>
            <w:vAlign w:val="center"/>
            <w:hideMark/>
          </w:tcPr>
          <w:p w14:paraId="2518F42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320</w:t>
            </w:r>
          </w:p>
        </w:tc>
        <w:tc>
          <w:tcPr>
            <w:tcW w:w="540" w:type="dxa"/>
            <w:tcBorders>
              <w:top w:val="nil"/>
              <w:left w:val="nil"/>
              <w:bottom w:val="nil"/>
              <w:right w:val="single" w:sz="8" w:space="0" w:color="auto"/>
            </w:tcBorders>
            <w:shd w:val="clear" w:color="auto" w:fill="auto"/>
            <w:vAlign w:val="center"/>
            <w:hideMark/>
          </w:tcPr>
          <w:p w14:paraId="495A663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328</w:t>
            </w:r>
          </w:p>
        </w:tc>
        <w:tc>
          <w:tcPr>
            <w:tcW w:w="510" w:type="dxa"/>
            <w:tcBorders>
              <w:top w:val="nil"/>
              <w:left w:val="nil"/>
              <w:bottom w:val="nil"/>
              <w:right w:val="nil"/>
            </w:tcBorders>
            <w:shd w:val="clear" w:color="000000" w:fill="DDEBF7"/>
            <w:vAlign w:val="center"/>
            <w:hideMark/>
          </w:tcPr>
          <w:p w14:paraId="2C10FA3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w:t>
            </w:r>
          </w:p>
        </w:tc>
        <w:tc>
          <w:tcPr>
            <w:tcW w:w="634" w:type="dxa"/>
            <w:tcBorders>
              <w:top w:val="nil"/>
              <w:left w:val="nil"/>
              <w:bottom w:val="nil"/>
              <w:right w:val="nil"/>
            </w:tcBorders>
            <w:shd w:val="clear" w:color="auto" w:fill="auto"/>
            <w:vAlign w:val="center"/>
            <w:hideMark/>
          </w:tcPr>
          <w:p w14:paraId="225CEC5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37</w:t>
            </w:r>
          </w:p>
        </w:tc>
        <w:tc>
          <w:tcPr>
            <w:tcW w:w="1018" w:type="dxa"/>
            <w:tcBorders>
              <w:top w:val="nil"/>
              <w:left w:val="single" w:sz="8" w:space="0" w:color="auto"/>
              <w:bottom w:val="nil"/>
              <w:right w:val="nil"/>
            </w:tcBorders>
            <w:shd w:val="clear" w:color="000000" w:fill="DDEBF7"/>
            <w:noWrap/>
            <w:vAlign w:val="center"/>
            <w:hideMark/>
          </w:tcPr>
          <w:p w14:paraId="61E2F0C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2087</w:t>
            </w:r>
            <w:r>
              <w:rPr>
                <w:rFonts w:cs="Arial"/>
                <w:sz w:val="16"/>
                <w:szCs w:val="16"/>
                <w:lang w:eastAsia="en-CA"/>
              </w:rPr>
              <w:t xml:space="preserve"> </w:t>
            </w:r>
            <w:r w:rsidRPr="00247322">
              <w:rPr>
                <w:rFonts w:cs="Arial"/>
                <w:sz w:val="16"/>
                <w:szCs w:val="16"/>
                <w:lang w:eastAsia="en-CA"/>
              </w:rPr>
              <w:t>(12)</w:t>
            </w:r>
          </w:p>
        </w:tc>
        <w:tc>
          <w:tcPr>
            <w:tcW w:w="1048" w:type="dxa"/>
            <w:tcBorders>
              <w:top w:val="nil"/>
              <w:left w:val="nil"/>
              <w:bottom w:val="nil"/>
              <w:right w:val="single" w:sz="8" w:space="0" w:color="auto"/>
            </w:tcBorders>
            <w:shd w:val="clear" w:color="auto" w:fill="auto"/>
            <w:noWrap/>
            <w:vAlign w:val="center"/>
            <w:hideMark/>
          </w:tcPr>
          <w:p w14:paraId="5A3C378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2206</w:t>
            </w:r>
            <w:r w:rsidR="0084577B">
              <w:rPr>
                <w:rFonts w:cs="Arial"/>
                <w:sz w:val="16"/>
                <w:szCs w:val="16"/>
                <w:lang w:eastAsia="en-CA"/>
              </w:rPr>
              <w:t xml:space="preserve"> </w:t>
            </w:r>
            <w:r w:rsidRPr="00247322">
              <w:rPr>
                <w:rFonts w:cs="Arial"/>
                <w:sz w:val="16"/>
                <w:szCs w:val="16"/>
                <w:lang w:eastAsia="en-CA"/>
              </w:rPr>
              <w:t>(20)</w:t>
            </w:r>
          </w:p>
        </w:tc>
        <w:tc>
          <w:tcPr>
            <w:tcW w:w="583" w:type="dxa"/>
            <w:tcBorders>
              <w:top w:val="nil"/>
              <w:left w:val="nil"/>
              <w:bottom w:val="nil"/>
              <w:right w:val="nil"/>
            </w:tcBorders>
            <w:shd w:val="clear" w:color="000000" w:fill="DDEBF7"/>
            <w:noWrap/>
            <w:vAlign w:val="center"/>
            <w:hideMark/>
          </w:tcPr>
          <w:p w14:paraId="532BB83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121</w:t>
            </w:r>
          </w:p>
        </w:tc>
        <w:tc>
          <w:tcPr>
            <w:tcW w:w="632" w:type="dxa"/>
            <w:tcBorders>
              <w:top w:val="nil"/>
              <w:left w:val="nil"/>
              <w:bottom w:val="nil"/>
              <w:right w:val="nil"/>
            </w:tcBorders>
            <w:shd w:val="clear" w:color="auto" w:fill="auto"/>
            <w:noWrap/>
            <w:vAlign w:val="center"/>
            <w:hideMark/>
          </w:tcPr>
          <w:p w14:paraId="4F48202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396</w:t>
            </w:r>
          </w:p>
        </w:tc>
      </w:tr>
      <w:tr w:rsidR="00464679" w:rsidRPr="00247322" w14:paraId="28B69AF3" w14:textId="77777777" w:rsidTr="002F51AE">
        <w:trPr>
          <w:cantSplit/>
        </w:trPr>
        <w:tc>
          <w:tcPr>
            <w:tcW w:w="900" w:type="dxa"/>
            <w:vMerge/>
            <w:tcBorders>
              <w:left w:val="nil"/>
              <w:right w:val="single" w:sz="8" w:space="0" w:color="auto"/>
            </w:tcBorders>
            <w:shd w:val="clear" w:color="auto" w:fill="auto"/>
            <w:vAlign w:val="center"/>
            <w:hideMark/>
          </w:tcPr>
          <w:p w14:paraId="3C8712A2"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24E29257"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9</w:t>
            </w:r>
          </w:p>
        </w:tc>
        <w:tc>
          <w:tcPr>
            <w:tcW w:w="720" w:type="dxa"/>
            <w:tcBorders>
              <w:top w:val="nil"/>
              <w:left w:val="nil"/>
              <w:bottom w:val="nil"/>
              <w:right w:val="single" w:sz="8" w:space="0" w:color="auto"/>
            </w:tcBorders>
            <w:shd w:val="clear" w:color="auto" w:fill="auto"/>
            <w:vAlign w:val="center"/>
            <w:hideMark/>
          </w:tcPr>
          <w:p w14:paraId="2314E401"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294F</w:t>
            </w:r>
          </w:p>
        </w:tc>
        <w:tc>
          <w:tcPr>
            <w:tcW w:w="477" w:type="dxa"/>
            <w:tcBorders>
              <w:top w:val="nil"/>
              <w:left w:val="nil"/>
              <w:bottom w:val="nil"/>
              <w:right w:val="nil"/>
            </w:tcBorders>
            <w:shd w:val="clear" w:color="000000" w:fill="DDEBF7"/>
            <w:vAlign w:val="center"/>
            <w:hideMark/>
          </w:tcPr>
          <w:p w14:paraId="737BD061"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6FF60728"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4C7D755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6.9</w:t>
            </w:r>
          </w:p>
        </w:tc>
        <w:tc>
          <w:tcPr>
            <w:tcW w:w="450" w:type="dxa"/>
            <w:tcBorders>
              <w:top w:val="nil"/>
              <w:left w:val="nil"/>
              <w:bottom w:val="nil"/>
              <w:right w:val="single" w:sz="8" w:space="0" w:color="auto"/>
            </w:tcBorders>
            <w:shd w:val="clear" w:color="auto" w:fill="auto"/>
            <w:vAlign w:val="center"/>
            <w:hideMark/>
          </w:tcPr>
          <w:p w14:paraId="040BE63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8.5</w:t>
            </w:r>
          </w:p>
        </w:tc>
        <w:tc>
          <w:tcPr>
            <w:tcW w:w="447" w:type="dxa"/>
            <w:tcBorders>
              <w:top w:val="nil"/>
              <w:left w:val="nil"/>
              <w:bottom w:val="nil"/>
              <w:right w:val="nil"/>
            </w:tcBorders>
            <w:shd w:val="clear" w:color="000000" w:fill="DDEBF7"/>
            <w:vAlign w:val="center"/>
            <w:hideMark/>
          </w:tcPr>
          <w:p w14:paraId="578BDB1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448" w:type="dxa"/>
            <w:tcBorders>
              <w:top w:val="nil"/>
              <w:left w:val="nil"/>
              <w:bottom w:val="nil"/>
              <w:right w:val="single" w:sz="8" w:space="0" w:color="auto"/>
            </w:tcBorders>
            <w:shd w:val="clear" w:color="auto" w:fill="auto"/>
            <w:vAlign w:val="center"/>
            <w:hideMark/>
          </w:tcPr>
          <w:p w14:paraId="2B60FF0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635" w:type="dxa"/>
            <w:tcBorders>
              <w:top w:val="nil"/>
              <w:left w:val="nil"/>
              <w:bottom w:val="nil"/>
              <w:right w:val="nil"/>
            </w:tcBorders>
            <w:shd w:val="clear" w:color="000000" w:fill="DDEBF7"/>
            <w:vAlign w:val="center"/>
            <w:hideMark/>
          </w:tcPr>
          <w:p w14:paraId="4323E10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2.28</w:t>
            </w:r>
          </w:p>
        </w:tc>
        <w:tc>
          <w:tcPr>
            <w:tcW w:w="630" w:type="dxa"/>
            <w:tcBorders>
              <w:top w:val="nil"/>
              <w:left w:val="nil"/>
              <w:bottom w:val="nil"/>
              <w:right w:val="single" w:sz="8" w:space="0" w:color="auto"/>
            </w:tcBorders>
            <w:shd w:val="clear" w:color="auto" w:fill="auto"/>
            <w:vAlign w:val="center"/>
            <w:hideMark/>
          </w:tcPr>
          <w:p w14:paraId="527C48D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2.18</w:t>
            </w:r>
          </w:p>
        </w:tc>
        <w:tc>
          <w:tcPr>
            <w:tcW w:w="491" w:type="dxa"/>
            <w:tcBorders>
              <w:top w:val="nil"/>
              <w:left w:val="nil"/>
              <w:bottom w:val="nil"/>
              <w:right w:val="nil"/>
            </w:tcBorders>
            <w:shd w:val="clear" w:color="000000" w:fill="DDEBF7"/>
            <w:vAlign w:val="center"/>
            <w:hideMark/>
          </w:tcPr>
          <w:p w14:paraId="0504548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nil"/>
              <w:right w:val="single" w:sz="8" w:space="0" w:color="auto"/>
            </w:tcBorders>
            <w:shd w:val="clear" w:color="auto" w:fill="auto"/>
            <w:vAlign w:val="center"/>
            <w:hideMark/>
          </w:tcPr>
          <w:p w14:paraId="122A82E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03EC879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1.49</w:t>
            </w:r>
          </w:p>
        </w:tc>
        <w:tc>
          <w:tcPr>
            <w:tcW w:w="540" w:type="dxa"/>
            <w:tcBorders>
              <w:top w:val="nil"/>
              <w:left w:val="nil"/>
              <w:bottom w:val="nil"/>
              <w:right w:val="nil"/>
            </w:tcBorders>
            <w:shd w:val="clear" w:color="auto" w:fill="auto"/>
            <w:noWrap/>
            <w:vAlign w:val="center"/>
            <w:hideMark/>
          </w:tcPr>
          <w:p w14:paraId="2419D9F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1.28</w:t>
            </w:r>
          </w:p>
        </w:tc>
        <w:tc>
          <w:tcPr>
            <w:tcW w:w="548" w:type="dxa"/>
            <w:tcBorders>
              <w:top w:val="nil"/>
              <w:left w:val="single" w:sz="8" w:space="0" w:color="auto"/>
              <w:bottom w:val="nil"/>
              <w:right w:val="nil"/>
            </w:tcBorders>
            <w:shd w:val="clear" w:color="000000" w:fill="DDEBF7"/>
            <w:vAlign w:val="center"/>
            <w:hideMark/>
          </w:tcPr>
          <w:p w14:paraId="0ECB77C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317</w:t>
            </w:r>
          </w:p>
        </w:tc>
        <w:tc>
          <w:tcPr>
            <w:tcW w:w="540" w:type="dxa"/>
            <w:tcBorders>
              <w:top w:val="nil"/>
              <w:left w:val="nil"/>
              <w:bottom w:val="nil"/>
              <w:right w:val="single" w:sz="8" w:space="0" w:color="auto"/>
            </w:tcBorders>
            <w:shd w:val="clear" w:color="auto" w:fill="auto"/>
            <w:vAlign w:val="center"/>
            <w:hideMark/>
          </w:tcPr>
          <w:p w14:paraId="2EBDE23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325</w:t>
            </w:r>
          </w:p>
        </w:tc>
        <w:tc>
          <w:tcPr>
            <w:tcW w:w="510" w:type="dxa"/>
            <w:tcBorders>
              <w:top w:val="nil"/>
              <w:left w:val="nil"/>
              <w:bottom w:val="nil"/>
              <w:right w:val="nil"/>
            </w:tcBorders>
            <w:shd w:val="clear" w:color="000000" w:fill="DDEBF7"/>
            <w:vAlign w:val="center"/>
            <w:hideMark/>
          </w:tcPr>
          <w:p w14:paraId="459CD75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w:t>
            </w:r>
          </w:p>
        </w:tc>
        <w:tc>
          <w:tcPr>
            <w:tcW w:w="634" w:type="dxa"/>
            <w:tcBorders>
              <w:top w:val="nil"/>
              <w:left w:val="nil"/>
              <w:bottom w:val="nil"/>
              <w:right w:val="nil"/>
            </w:tcBorders>
            <w:shd w:val="clear" w:color="auto" w:fill="auto"/>
            <w:vAlign w:val="center"/>
            <w:hideMark/>
          </w:tcPr>
          <w:p w14:paraId="2CFDD94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w:t>
            </w:r>
          </w:p>
        </w:tc>
        <w:tc>
          <w:tcPr>
            <w:tcW w:w="1018" w:type="dxa"/>
            <w:tcBorders>
              <w:top w:val="nil"/>
              <w:left w:val="single" w:sz="8" w:space="0" w:color="auto"/>
              <w:bottom w:val="nil"/>
              <w:right w:val="nil"/>
            </w:tcBorders>
            <w:shd w:val="clear" w:color="000000" w:fill="DDEBF7"/>
            <w:noWrap/>
            <w:vAlign w:val="center"/>
            <w:hideMark/>
          </w:tcPr>
          <w:p w14:paraId="21856D3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2866</w:t>
            </w:r>
            <w:r>
              <w:rPr>
                <w:rFonts w:cs="Arial"/>
                <w:sz w:val="16"/>
                <w:szCs w:val="16"/>
                <w:lang w:eastAsia="en-CA"/>
              </w:rPr>
              <w:t xml:space="preserve"> </w:t>
            </w:r>
            <w:r w:rsidRPr="00247322">
              <w:rPr>
                <w:rFonts w:cs="Arial"/>
                <w:sz w:val="16"/>
                <w:szCs w:val="16"/>
                <w:lang w:eastAsia="en-CA"/>
              </w:rPr>
              <w:t>(18)</w:t>
            </w:r>
          </w:p>
        </w:tc>
        <w:tc>
          <w:tcPr>
            <w:tcW w:w="1048" w:type="dxa"/>
            <w:tcBorders>
              <w:top w:val="nil"/>
              <w:left w:val="nil"/>
              <w:bottom w:val="nil"/>
              <w:right w:val="single" w:sz="8" w:space="0" w:color="auto"/>
            </w:tcBorders>
            <w:shd w:val="clear" w:color="auto" w:fill="auto"/>
            <w:noWrap/>
            <w:vAlign w:val="center"/>
            <w:hideMark/>
          </w:tcPr>
          <w:p w14:paraId="16BC549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2758</w:t>
            </w:r>
            <w:r w:rsidR="0084577B">
              <w:rPr>
                <w:rFonts w:cs="Arial"/>
                <w:sz w:val="16"/>
                <w:szCs w:val="16"/>
                <w:lang w:eastAsia="en-CA"/>
              </w:rPr>
              <w:t xml:space="preserve"> </w:t>
            </w:r>
            <w:r w:rsidRPr="00247322">
              <w:rPr>
                <w:rFonts w:cs="Arial"/>
                <w:sz w:val="16"/>
                <w:szCs w:val="16"/>
                <w:lang w:eastAsia="en-CA"/>
              </w:rPr>
              <w:t>(14)</w:t>
            </w:r>
          </w:p>
        </w:tc>
        <w:tc>
          <w:tcPr>
            <w:tcW w:w="583" w:type="dxa"/>
            <w:tcBorders>
              <w:top w:val="nil"/>
              <w:left w:val="nil"/>
              <w:bottom w:val="nil"/>
              <w:right w:val="nil"/>
            </w:tcBorders>
            <w:shd w:val="clear" w:color="000000" w:fill="DDEBF7"/>
            <w:noWrap/>
            <w:vAlign w:val="center"/>
            <w:hideMark/>
          </w:tcPr>
          <w:p w14:paraId="5206DF4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527</w:t>
            </w:r>
          </w:p>
        </w:tc>
        <w:tc>
          <w:tcPr>
            <w:tcW w:w="632" w:type="dxa"/>
            <w:tcBorders>
              <w:top w:val="nil"/>
              <w:left w:val="nil"/>
              <w:bottom w:val="nil"/>
              <w:right w:val="nil"/>
            </w:tcBorders>
            <w:shd w:val="clear" w:color="auto" w:fill="auto"/>
            <w:noWrap/>
            <w:vAlign w:val="center"/>
            <w:hideMark/>
          </w:tcPr>
          <w:p w14:paraId="6CAFA0B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288</w:t>
            </w:r>
          </w:p>
        </w:tc>
      </w:tr>
      <w:tr w:rsidR="00464679" w:rsidRPr="00247322" w14:paraId="1643826D" w14:textId="77777777" w:rsidTr="002F51AE">
        <w:trPr>
          <w:cantSplit/>
        </w:trPr>
        <w:tc>
          <w:tcPr>
            <w:tcW w:w="900" w:type="dxa"/>
            <w:vMerge/>
            <w:tcBorders>
              <w:left w:val="nil"/>
              <w:bottom w:val="single" w:sz="8" w:space="0" w:color="auto"/>
              <w:right w:val="single" w:sz="8" w:space="0" w:color="auto"/>
            </w:tcBorders>
            <w:shd w:val="clear" w:color="auto" w:fill="auto"/>
            <w:vAlign w:val="center"/>
            <w:hideMark/>
          </w:tcPr>
          <w:p w14:paraId="006334EC"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single" w:sz="8" w:space="0" w:color="auto"/>
              <w:right w:val="single" w:sz="8" w:space="0" w:color="auto"/>
            </w:tcBorders>
            <w:shd w:val="clear" w:color="auto" w:fill="auto"/>
            <w:vAlign w:val="center"/>
            <w:hideMark/>
          </w:tcPr>
          <w:p w14:paraId="78F1F0A3"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10</w:t>
            </w:r>
          </w:p>
        </w:tc>
        <w:tc>
          <w:tcPr>
            <w:tcW w:w="720" w:type="dxa"/>
            <w:tcBorders>
              <w:top w:val="nil"/>
              <w:left w:val="nil"/>
              <w:bottom w:val="single" w:sz="8" w:space="0" w:color="auto"/>
              <w:right w:val="single" w:sz="8" w:space="0" w:color="auto"/>
            </w:tcBorders>
            <w:shd w:val="clear" w:color="auto" w:fill="auto"/>
            <w:vAlign w:val="center"/>
            <w:hideMark/>
          </w:tcPr>
          <w:p w14:paraId="74A9922D"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301F</w:t>
            </w:r>
          </w:p>
        </w:tc>
        <w:tc>
          <w:tcPr>
            <w:tcW w:w="477" w:type="dxa"/>
            <w:tcBorders>
              <w:top w:val="nil"/>
              <w:left w:val="nil"/>
              <w:bottom w:val="single" w:sz="8" w:space="0" w:color="auto"/>
              <w:right w:val="nil"/>
            </w:tcBorders>
            <w:shd w:val="clear" w:color="000000" w:fill="DDEBF7"/>
            <w:vAlign w:val="center"/>
            <w:hideMark/>
          </w:tcPr>
          <w:p w14:paraId="2859C568"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single" w:sz="8" w:space="0" w:color="auto"/>
              <w:right w:val="single" w:sz="8" w:space="0" w:color="auto"/>
            </w:tcBorders>
            <w:shd w:val="clear" w:color="000000" w:fill="FFFFFF"/>
            <w:vAlign w:val="center"/>
            <w:hideMark/>
          </w:tcPr>
          <w:p w14:paraId="16F6E067"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single" w:sz="8" w:space="0" w:color="auto"/>
              <w:right w:val="nil"/>
            </w:tcBorders>
            <w:shd w:val="clear" w:color="000000" w:fill="DDEBF7"/>
            <w:vAlign w:val="center"/>
            <w:hideMark/>
          </w:tcPr>
          <w:p w14:paraId="180B9D0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4.5</w:t>
            </w:r>
          </w:p>
        </w:tc>
        <w:tc>
          <w:tcPr>
            <w:tcW w:w="450" w:type="dxa"/>
            <w:tcBorders>
              <w:top w:val="nil"/>
              <w:left w:val="nil"/>
              <w:bottom w:val="single" w:sz="8" w:space="0" w:color="auto"/>
              <w:right w:val="single" w:sz="8" w:space="0" w:color="auto"/>
            </w:tcBorders>
            <w:shd w:val="clear" w:color="auto" w:fill="auto"/>
            <w:vAlign w:val="center"/>
            <w:hideMark/>
          </w:tcPr>
          <w:p w14:paraId="10948FB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6.4</w:t>
            </w:r>
          </w:p>
        </w:tc>
        <w:tc>
          <w:tcPr>
            <w:tcW w:w="447" w:type="dxa"/>
            <w:tcBorders>
              <w:top w:val="nil"/>
              <w:left w:val="nil"/>
              <w:bottom w:val="single" w:sz="8" w:space="0" w:color="auto"/>
              <w:right w:val="nil"/>
            </w:tcBorders>
            <w:shd w:val="clear" w:color="000000" w:fill="DDEBF7"/>
            <w:vAlign w:val="center"/>
            <w:hideMark/>
          </w:tcPr>
          <w:p w14:paraId="2E5ABF8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448" w:type="dxa"/>
            <w:tcBorders>
              <w:top w:val="nil"/>
              <w:left w:val="nil"/>
              <w:bottom w:val="single" w:sz="8" w:space="0" w:color="auto"/>
              <w:right w:val="single" w:sz="8" w:space="0" w:color="auto"/>
            </w:tcBorders>
            <w:shd w:val="clear" w:color="000000" w:fill="FFFFFF"/>
            <w:vAlign w:val="center"/>
            <w:hideMark/>
          </w:tcPr>
          <w:p w14:paraId="6A7208D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635" w:type="dxa"/>
            <w:tcBorders>
              <w:top w:val="nil"/>
              <w:left w:val="nil"/>
              <w:bottom w:val="single" w:sz="8" w:space="0" w:color="auto"/>
              <w:right w:val="nil"/>
            </w:tcBorders>
            <w:shd w:val="clear" w:color="000000" w:fill="DDEBF7"/>
            <w:vAlign w:val="center"/>
            <w:hideMark/>
          </w:tcPr>
          <w:p w14:paraId="33C9EA6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2.07</w:t>
            </w:r>
          </w:p>
        </w:tc>
        <w:tc>
          <w:tcPr>
            <w:tcW w:w="630" w:type="dxa"/>
            <w:tcBorders>
              <w:top w:val="nil"/>
              <w:left w:val="nil"/>
              <w:bottom w:val="single" w:sz="8" w:space="0" w:color="auto"/>
              <w:right w:val="single" w:sz="8" w:space="0" w:color="auto"/>
            </w:tcBorders>
            <w:shd w:val="clear" w:color="000000" w:fill="FFFFFF"/>
            <w:vAlign w:val="center"/>
            <w:hideMark/>
          </w:tcPr>
          <w:p w14:paraId="6433855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2.22</w:t>
            </w:r>
          </w:p>
        </w:tc>
        <w:tc>
          <w:tcPr>
            <w:tcW w:w="491" w:type="dxa"/>
            <w:tcBorders>
              <w:top w:val="nil"/>
              <w:left w:val="nil"/>
              <w:bottom w:val="single" w:sz="8" w:space="0" w:color="auto"/>
              <w:right w:val="nil"/>
            </w:tcBorders>
            <w:shd w:val="clear" w:color="000000" w:fill="DDEBF7"/>
            <w:vAlign w:val="center"/>
            <w:hideMark/>
          </w:tcPr>
          <w:p w14:paraId="278FD68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491" w:type="dxa"/>
            <w:tcBorders>
              <w:top w:val="nil"/>
              <w:left w:val="nil"/>
              <w:bottom w:val="single" w:sz="8" w:space="0" w:color="auto"/>
              <w:right w:val="single" w:sz="8" w:space="0" w:color="auto"/>
            </w:tcBorders>
            <w:shd w:val="clear" w:color="000000" w:fill="FFFFFF"/>
            <w:vAlign w:val="center"/>
            <w:hideMark/>
          </w:tcPr>
          <w:p w14:paraId="5425535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75</w:t>
            </w:r>
          </w:p>
        </w:tc>
        <w:tc>
          <w:tcPr>
            <w:tcW w:w="540" w:type="dxa"/>
            <w:tcBorders>
              <w:top w:val="nil"/>
              <w:left w:val="nil"/>
              <w:bottom w:val="nil"/>
              <w:right w:val="nil"/>
            </w:tcBorders>
            <w:shd w:val="clear" w:color="000000" w:fill="DDEBF7"/>
            <w:noWrap/>
            <w:vAlign w:val="center"/>
            <w:hideMark/>
          </w:tcPr>
          <w:p w14:paraId="36FB95E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1.65</w:t>
            </w:r>
          </w:p>
        </w:tc>
        <w:tc>
          <w:tcPr>
            <w:tcW w:w="540" w:type="dxa"/>
            <w:tcBorders>
              <w:top w:val="nil"/>
              <w:left w:val="nil"/>
              <w:bottom w:val="nil"/>
              <w:right w:val="nil"/>
            </w:tcBorders>
            <w:shd w:val="clear" w:color="auto" w:fill="auto"/>
            <w:noWrap/>
            <w:vAlign w:val="center"/>
            <w:hideMark/>
          </w:tcPr>
          <w:p w14:paraId="6CB1F86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1.27</w:t>
            </w:r>
          </w:p>
        </w:tc>
        <w:tc>
          <w:tcPr>
            <w:tcW w:w="548" w:type="dxa"/>
            <w:tcBorders>
              <w:top w:val="nil"/>
              <w:left w:val="single" w:sz="8" w:space="0" w:color="auto"/>
              <w:bottom w:val="single" w:sz="8" w:space="0" w:color="auto"/>
              <w:right w:val="nil"/>
            </w:tcBorders>
            <w:shd w:val="clear" w:color="000000" w:fill="DDEBF7"/>
            <w:vAlign w:val="center"/>
            <w:hideMark/>
          </w:tcPr>
          <w:p w14:paraId="0293B0E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291</w:t>
            </w:r>
          </w:p>
        </w:tc>
        <w:tc>
          <w:tcPr>
            <w:tcW w:w="540" w:type="dxa"/>
            <w:tcBorders>
              <w:top w:val="nil"/>
              <w:left w:val="nil"/>
              <w:bottom w:val="single" w:sz="8" w:space="0" w:color="auto"/>
              <w:right w:val="single" w:sz="8" w:space="0" w:color="auto"/>
            </w:tcBorders>
            <w:shd w:val="clear" w:color="000000" w:fill="FFFFFF"/>
            <w:vAlign w:val="center"/>
            <w:hideMark/>
          </w:tcPr>
          <w:p w14:paraId="76F6895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322</w:t>
            </w:r>
          </w:p>
        </w:tc>
        <w:tc>
          <w:tcPr>
            <w:tcW w:w="510" w:type="dxa"/>
            <w:tcBorders>
              <w:top w:val="nil"/>
              <w:left w:val="nil"/>
              <w:bottom w:val="single" w:sz="8" w:space="0" w:color="auto"/>
              <w:right w:val="nil"/>
            </w:tcBorders>
            <w:shd w:val="clear" w:color="000000" w:fill="DDEBF7"/>
            <w:vAlign w:val="center"/>
            <w:hideMark/>
          </w:tcPr>
          <w:p w14:paraId="6AFF153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15</w:t>
            </w:r>
          </w:p>
        </w:tc>
        <w:tc>
          <w:tcPr>
            <w:tcW w:w="634" w:type="dxa"/>
            <w:tcBorders>
              <w:top w:val="nil"/>
              <w:left w:val="nil"/>
              <w:bottom w:val="single" w:sz="8" w:space="0" w:color="auto"/>
              <w:right w:val="nil"/>
            </w:tcBorders>
            <w:shd w:val="clear" w:color="000000" w:fill="FFFFFF"/>
            <w:vAlign w:val="center"/>
            <w:hideMark/>
          </w:tcPr>
          <w:p w14:paraId="56DDA44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w:t>
            </w:r>
          </w:p>
        </w:tc>
        <w:tc>
          <w:tcPr>
            <w:tcW w:w="1018" w:type="dxa"/>
            <w:tcBorders>
              <w:top w:val="nil"/>
              <w:left w:val="single" w:sz="8" w:space="0" w:color="auto"/>
              <w:bottom w:val="single" w:sz="8" w:space="0" w:color="auto"/>
              <w:right w:val="nil"/>
            </w:tcBorders>
            <w:shd w:val="clear" w:color="000000" w:fill="DDEBF7"/>
            <w:noWrap/>
            <w:vAlign w:val="center"/>
            <w:hideMark/>
          </w:tcPr>
          <w:p w14:paraId="0FF4857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2427</w:t>
            </w:r>
            <w:r>
              <w:rPr>
                <w:rFonts w:cs="Arial"/>
                <w:sz w:val="16"/>
                <w:szCs w:val="16"/>
                <w:lang w:eastAsia="en-CA"/>
              </w:rPr>
              <w:t xml:space="preserve"> </w:t>
            </w:r>
            <w:r w:rsidRPr="00247322">
              <w:rPr>
                <w:rFonts w:cs="Arial"/>
                <w:sz w:val="16"/>
                <w:szCs w:val="16"/>
                <w:lang w:eastAsia="en-CA"/>
              </w:rPr>
              <w:t>(12)</w:t>
            </w:r>
          </w:p>
        </w:tc>
        <w:tc>
          <w:tcPr>
            <w:tcW w:w="1048" w:type="dxa"/>
            <w:tcBorders>
              <w:top w:val="nil"/>
              <w:left w:val="nil"/>
              <w:bottom w:val="single" w:sz="8" w:space="0" w:color="auto"/>
              <w:right w:val="single" w:sz="8" w:space="0" w:color="auto"/>
            </w:tcBorders>
            <w:shd w:val="clear" w:color="auto" w:fill="auto"/>
            <w:noWrap/>
            <w:vAlign w:val="center"/>
            <w:hideMark/>
          </w:tcPr>
          <w:p w14:paraId="32B13D9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3228</w:t>
            </w:r>
            <w:r w:rsidR="0084577B">
              <w:rPr>
                <w:rFonts w:cs="Arial"/>
                <w:sz w:val="16"/>
                <w:szCs w:val="16"/>
                <w:lang w:eastAsia="en-CA"/>
              </w:rPr>
              <w:t xml:space="preserve"> </w:t>
            </w:r>
            <w:r w:rsidRPr="00247322">
              <w:rPr>
                <w:rFonts w:cs="Arial"/>
                <w:sz w:val="16"/>
                <w:szCs w:val="16"/>
                <w:lang w:eastAsia="en-CA"/>
              </w:rPr>
              <w:t>(31)</w:t>
            </w:r>
          </w:p>
        </w:tc>
        <w:tc>
          <w:tcPr>
            <w:tcW w:w="583" w:type="dxa"/>
            <w:tcBorders>
              <w:top w:val="nil"/>
              <w:left w:val="nil"/>
              <w:bottom w:val="single" w:sz="8" w:space="0" w:color="auto"/>
              <w:right w:val="nil"/>
            </w:tcBorders>
            <w:shd w:val="clear" w:color="000000" w:fill="DDEBF7"/>
            <w:noWrap/>
            <w:vAlign w:val="center"/>
            <w:hideMark/>
          </w:tcPr>
          <w:p w14:paraId="54947A0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323</w:t>
            </w:r>
          </w:p>
        </w:tc>
        <w:tc>
          <w:tcPr>
            <w:tcW w:w="632" w:type="dxa"/>
            <w:tcBorders>
              <w:top w:val="nil"/>
              <w:left w:val="nil"/>
              <w:bottom w:val="single" w:sz="8" w:space="0" w:color="auto"/>
              <w:right w:val="nil"/>
            </w:tcBorders>
            <w:shd w:val="clear" w:color="auto" w:fill="auto"/>
            <w:noWrap/>
            <w:vAlign w:val="center"/>
            <w:hideMark/>
          </w:tcPr>
          <w:p w14:paraId="5F1A7D3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497</w:t>
            </w:r>
          </w:p>
        </w:tc>
      </w:tr>
      <w:tr w:rsidR="00464679" w:rsidRPr="00247322" w14:paraId="186958B3" w14:textId="77777777" w:rsidTr="002F51AE">
        <w:trPr>
          <w:cantSplit/>
        </w:trPr>
        <w:tc>
          <w:tcPr>
            <w:tcW w:w="900" w:type="dxa"/>
            <w:vMerge w:val="restart"/>
            <w:tcBorders>
              <w:top w:val="nil"/>
              <w:left w:val="nil"/>
              <w:right w:val="single" w:sz="8" w:space="0" w:color="auto"/>
            </w:tcBorders>
            <w:shd w:val="clear" w:color="auto" w:fill="auto"/>
            <w:vAlign w:val="center"/>
            <w:hideMark/>
          </w:tcPr>
          <w:p w14:paraId="36EF4D57" w14:textId="77777777" w:rsidR="00464679" w:rsidRPr="00247322" w:rsidRDefault="00464679" w:rsidP="0084577B">
            <w:pPr>
              <w:spacing w:before="0" w:after="0"/>
              <w:rPr>
                <w:rFonts w:cs="Arial"/>
                <w:sz w:val="16"/>
                <w:szCs w:val="16"/>
                <w:lang w:eastAsia="en-CA"/>
              </w:rPr>
            </w:pPr>
            <w:r w:rsidRPr="00247322">
              <w:rPr>
                <w:rFonts w:cs="Arial"/>
                <w:sz w:val="16"/>
                <w:szCs w:val="16"/>
                <w:lang w:eastAsia="en-CA"/>
              </w:rPr>
              <w:t>Sept. 25</w:t>
            </w:r>
          </w:p>
        </w:tc>
        <w:tc>
          <w:tcPr>
            <w:tcW w:w="560" w:type="dxa"/>
            <w:tcBorders>
              <w:top w:val="nil"/>
              <w:left w:val="nil"/>
              <w:bottom w:val="nil"/>
              <w:right w:val="single" w:sz="8" w:space="0" w:color="auto"/>
            </w:tcBorders>
            <w:shd w:val="clear" w:color="auto" w:fill="auto"/>
            <w:vAlign w:val="center"/>
            <w:hideMark/>
          </w:tcPr>
          <w:p w14:paraId="1576CFDC"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1</w:t>
            </w:r>
          </w:p>
        </w:tc>
        <w:tc>
          <w:tcPr>
            <w:tcW w:w="720" w:type="dxa"/>
            <w:tcBorders>
              <w:top w:val="nil"/>
              <w:left w:val="nil"/>
              <w:bottom w:val="nil"/>
              <w:right w:val="single" w:sz="8" w:space="0" w:color="auto"/>
            </w:tcBorders>
            <w:shd w:val="clear" w:color="auto" w:fill="auto"/>
            <w:vAlign w:val="center"/>
            <w:hideMark/>
          </w:tcPr>
          <w:p w14:paraId="0A10E8D1"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340F</w:t>
            </w:r>
          </w:p>
        </w:tc>
        <w:tc>
          <w:tcPr>
            <w:tcW w:w="477" w:type="dxa"/>
            <w:tcBorders>
              <w:top w:val="nil"/>
              <w:left w:val="nil"/>
              <w:bottom w:val="nil"/>
              <w:right w:val="nil"/>
            </w:tcBorders>
            <w:shd w:val="clear" w:color="000000" w:fill="DDEBF7"/>
            <w:vAlign w:val="center"/>
            <w:hideMark/>
          </w:tcPr>
          <w:p w14:paraId="45C04EC0"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7D99F7C2"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16C2CFC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5.9</w:t>
            </w:r>
          </w:p>
        </w:tc>
        <w:tc>
          <w:tcPr>
            <w:tcW w:w="450" w:type="dxa"/>
            <w:tcBorders>
              <w:top w:val="nil"/>
              <w:left w:val="nil"/>
              <w:bottom w:val="nil"/>
              <w:right w:val="single" w:sz="8" w:space="0" w:color="auto"/>
            </w:tcBorders>
            <w:shd w:val="clear" w:color="auto" w:fill="auto"/>
            <w:vAlign w:val="center"/>
            <w:hideMark/>
          </w:tcPr>
          <w:p w14:paraId="4AA9DA5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5.9</w:t>
            </w:r>
          </w:p>
        </w:tc>
        <w:tc>
          <w:tcPr>
            <w:tcW w:w="447" w:type="dxa"/>
            <w:tcBorders>
              <w:top w:val="nil"/>
              <w:left w:val="nil"/>
              <w:bottom w:val="nil"/>
              <w:right w:val="nil"/>
            </w:tcBorders>
            <w:shd w:val="clear" w:color="000000" w:fill="DDEBF7"/>
            <w:vAlign w:val="center"/>
            <w:hideMark/>
          </w:tcPr>
          <w:p w14:paraId="7129F54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80</w:t>
            </w:r>
          </w:p>
        </w:tc>
        <w:tc>
          <w:tcPr>
            <w:tcW w:w="448" w:type="dxa"/>
            <w:tcBorders>
              <w:top w:val="nil"/>
              <w:left w:val="nil"/>
              <w:bottom w:val="nil"/>
              <w:right w:val="single" w:sz="8" w:space="0" w:color="auto"/>
            </w:tcBorders>
            <w:shd w:val="clear" w:color="auto" w:fill="auto"/>
            <w:vAlign w:val="center"/>
            <w:hideMark/>
          </w:tcPr>
          <w:p w14:paraId="71B45F9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80</w:t>
            </w:r>
          </w:p>
        </w:tc>
        <w:tc>
          <w:tcPr>
            <w:tcW w:w="635" w:type="dxa"/>
            <w:tcBorders>
              <w:top w:val="nil"/>
              <w:left w:val="nil"/>
              <w:bottom w:val="nil"/>
              <w:right w:val="nil"/>
            </w:tcBorders>
            <w:shd w:val="clear" w:color="000000" w:fill="DDEBF7"/>
            <w:vAlign w:val="center"/>
            <w:hideMark/>
          </w:tcPr>
          <w:p w14:paraId="2FC31A5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2.16</w:t>
            </w:r>
          </w:p>
        </w:tc>
        <w:tc>
          <w:tcPr>
            <w:tcW w:w="630" w:type="dxa"/>
            <w:tcBorders>
              <w:top w:val="nil"/>
              <w:left w:val="nil"/>
              <w:bottom w:val="nil"/>
              <w:right w:val="single" w:sz="8" w:space="0" w:color="auto"/>
            </w:tcBorders>
            <w:shd w:val="clear" w:color="auto" w:fill="auto"/>
            <w:vAlign w:val="center"/>
            <w:hideMark/>
          </w:tcPr>
          <w:p w14:paraId="6AD72FC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2.09</w:t>
            </w:r>
          </w:p>
        </w:tc>
        <w:tc>
          <w:tcPr>
            <w:tcW w:w="491" w:type="dxa"/>
            <w:tcBorders>
              <w:top w:val="nil"/>
              <w:left w:val="nil"/>
              <w:bottom w:val="nil"/>
              <w:right w:val="nil"/>
            </w:tcBorders>
            <w:shd w:val="clear" w:color="000000" w:fill="DDEBF7"/>
            <w:vAlign w:val="center"/>
            <w:hideMark/>
          </w:tcPr>
          <w:p w14:paraId="5C510F3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250</w:t>
            </w:r>
          </w:p>
        </w:tc>
        <w:tc>
          <w:tcPr>
            <w:tcW w:w="491" w:type="dxa"/>
            <w:tcBorders>
              <w:top w:val="nil"/>
              <w:left w:val="nil"/>
              <w:bottom w:val="nil"/>
              <w:right w:val="single" w:sz="8" w:space="0" w:color="auto"/>
            </w:tcBorders>
            <w:shd w:val="clear" w:color="auto" w:fill="auto"/>
            <w:vAlign w:val="center"/>
            <w:hideMark/>
          </w:tcPr>
          <w:p w14:paraId="2CC222C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250</w:t>
            </w:r>
          </w:p>
        </w:tc>
        <w:tc>
          <w:tcPr>
            <w:tcW w:w="540" w:type="dxa"/>
            <w:tcBorders>
              <w:top w:val="single" w:sz="8" w:space="0" w:color="auto"/>
              <w:left w:val="nil"/>
              <w:bottom w:val="nil"/>
              <w:right w:val="nil"/>
            </w:tcBorders>
            <w:shd w:val="clear" w:color="000000" w:fill="DDEBF7"/>
            <w:noWrap/>
            <w:vAlign w:val="center"/>
            <w:hideMark/>
          </w:tcPr>
          <w:p w14:paraId="2EBCE5B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0.78</w:t>
            </w:r>
          </w:p>
        </w:tc>
        <w:tc>
          <w:tcPr>
            <w:tcW w:w="540" w:type="dxa"/>
            <w:tcBorders>
              <w:top w:val="single" w:sz="8" w:space="0" w:color="auto"/>
              <w:left w:val="nil"/>
              <w:bottom w:val="nil"/>
              <w:right w:val="nil"/>
            </w:tcBorders>
            <w:shd w:val="clear" w:color="auto" w:fill="auto"/>
            <w:noWrap/>
            <w:vAlign w:val="center"/>
            <w:hideMark/>
          </w:tcPr>
          <w:p w14:paraId="1FC4700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0.78</w:t>
            </w:r>
          </w:p>
        </w:tc>
        <w:tc>
          <w:tcPr>
            <w:tcW w:w="548" w:type="dxa"/>
            <w:tcBorders>
              <w:top w:val="nil"/>
              <w:left w:val="single" w:sz="8" w:space="0" w:color="auto"/>
              <w:bottom w:val="nil"/>
              <w:right w:val="nil"/>
            </w:tcBorders>
            <w:shd w:val="clear" w:color="000000" w:fill="DDEBF7"/>
            <w:vAlign w:val="center"/>
            <w:hideMark/>
          </w:tcPr>
          <w:p w14:paraId="4E0A5CE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344</w:t>
            </w:r>
          </w:p>
        </w:tc>
        <w:tc>
          <w:tcPr>
            <w:tcW w:w="540" w:type="dxa"/>
            <w:tcBorders>
              <w:top w:val="nil"/>
              <w:left w:val="nil"/>
              <w:bottom w:val="nil"/>
              <w:right w:val="single" w:sz="8" w:space="0" w:color="auto"/>
            </w:tcBorders>
            <w:shd w:val="clear" w:color="auto" w:fill="auto"/>
            <w:vAlign w:val="center"/>
            <w:hideMark/>
          </w:tcPr>
          <w:p w14:paraId="7E9B427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321</w:t>
            </w:r>
          </w:p>
        </w:tc>
        <w:tc>
          <w:tcPr>
            <w:tcW w:w="510" w:type="dxa"/>
            <w:tcBorders>
              <w:top w:val="nil"/>
              <w:left w:val="nil"/>
              <w:bottom w:val="nil"/>
              <w:right w:val="nil"/>
            </w:tcBorders>
            <w:shd w:val="clear" w:color="000000" w:fill="DDEBF7"/>
            <w:vAlign w:val="center"/>
            <w:hideMark/>
          </w:tcPr>
          <w:p w14:paraId="2551B7A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74</w:t>
            </w:r>
          </w:p>
        </w:tc>
        <w:tc>
          <w:tcPr>
            <w:tcW w:w="634" w:type="dxa"/>
            <w:tcBorders>
              <w:top w:val="nil"/>
              <w:left w:val="nil"/>
              <w:bottom w:val="nil"/>
              <w:right w:val="nil"/>
            </w:tcBorders>
            <w:shd w:val="clear" w:color="auto" w:fill="auto"/>
            <w:vAlign w:val="center"/>
            <w:hideMark/>
          </w:tcPr>
          <w:p w14:paraId="4B00702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41</w:t>
            </w:r>
          </w:p>
        </w:tc>
        <w:tc>
          <w:tcPr>
            <w:tcW w:w="1018" w:type="dxa"/>
            <w:tcBorders>
              <w:top w:val="nil"/>
              <w:left w:val="single" w:sz="8" w:space="0" w:color="auto"/>
              <w:bottom w:val="nil"/>
              <w:right w:val="nil"/>
            </w:tcBorders>
            <w:shd w:val="clear" w:color="000000" w:fill="DDEBF7"/>
            <w:noWrap/>
            <w:vAlign w:val="center"/>
            <w:hideMark/>
          </w:tcPr>
          <w:p w14:paraId="6ADAFE6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1961</w:t>
            </w:r>
            <w:r>
              <w:rPr>
                <w:rFonts w:cs="Arial"/>
                <w:sz w:val="16"/>
                <w:szCs w:val="16"/>
                <w:lang w:eastAsia="en-CA"/>
              </w:rPr>
              <w:t xml:space="preserve"> </w:t>
            </w:r>
            <w:r w:rsidRPr="00247322">
              <w:rPr>
                <w:rFonts w:cs="Arial"/>
                <w:sz w:val="16"/>
                <w:szCs w:val="16"/>
                <w:lang w:eastAsia="en-CA"/>
              </w:rPr>
              <w:t>(21)</w:t>
            </w:r>
          </w:p>
        </w:tc>
        <w:tc>
          <w:tcPr>
            <w:tcW w:w="1048" w:type="dxa"/>
            <w:tcBorders>
              <w:top w:val="nil"/>
              <w:left w:val="nil"/>
              <w:bottom w:val="nil"/>
              <w:right w:val="single" w:sz="8" w:space="0" w:color="auto"/>
            </w:tcBorders>
            <w:shd w:val="clear" w:color="auto" w:fill="auto"/>
            <w:noWrap/>
            <w:vAlign w:val="center"/>
            <w:hideMark/>
          </w:tcPr>
          <w:p w14:paraId="6E5F844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1918</w:t>
            </w:r>
            <w:r w:rsidR="0084577B">
              <w:rPr>
                <w:rFonts w:cs="Arial"/>
                <w:sz w:val="16"/>
                <w:szCs w:val="16"/>
                <w:lang w:eastAsia="en-CA"/>
              </w:rPr>
              <w:t xml:space="preserve"> </w:t>
            </w:r>
            <w:r w:rsidRPr="00247322">
              <w:rPr>
                <w:rFonts w:cs="Arial"/>
                <w:sz w:val="16"/>
                <w:szCs w:val="16"/>
                <w:lang w:eastAsia="en-CA"/>
              </w:rPr>
              <w:t>(36)</w:t>
            </w:r>
          </w:p>
        </w:tc>
        <w:tc>
          <w:tcPr>
            <w:tcW w:w="583" w:type="dxa"/>
            <w:tcBorders>
              <w:top w:val="nil"/>
              <w:left w:val="nil"/>
              <w:bottom w:val="nil"/>
              <w:right w:val="nil"/>
            </w:tcBorders>
            <w:shd w:val="clear" w:color="000000" w:fill="DDEBF7"/>
            <w:noWrap/>
            <w:vAlign w:val="center"/>
            <w:hideMark/>
          </w:tcPr>
          <w:p w14:paraId="616241D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669</w:t>
            </w:r>
          </w:p>
        </w:tc>
        <w:tc>
          <w:tcPr>
            <w:tcW w:w="632" w:type="dxa"/>
            <w:tcBorders>
              <w:top w:val="nil"/>
              <w:left w:val="nil"/>
              <w:bottom w:val="nil"/>
              <w:right w:val="nil"/>
            </w:tcBorders>
            <w:shd w:val="clear" w:color="auto" w:fill="auto"/>
            <w:noWrap/>
            <w:vAlign w:val="center"/>
            <w:hideMark/>
          </w:tcPr>
          <w:p w14:paraId="1184381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545</w:t>
            </w:r>
          </w:p>
        </w:tc>
      </w:tr>
      <w:tr w:rsidR="00464679" w:rsidRPr="00247322" w14:paraId="160E26D9" w14:textId="77777777" w:rsidTr="002F51AE">
        <w:trPr>
          <w:cantSplit/>
        </w:trPr>
        <w:tc>
          <w:tcPr>
            <w:tcW w:w="900" w:type="dxa"/>
            <w:vMerge/>
            <w:tcBorders>
              <w:left w:val="nil"/>
              <w:right w:val="single" w:sz="8" w:space="0" w:color="auto"/>
            </w:tcBorders>
            <w:shd w:val="clear" w:color="auto" w:fill="auto"/>
            <w:vAlign w:val="center"/>
            <w:hideMark/>
          </w:tcPr>
          <w:p w14:paraId="1C7C8C4B"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711ED4BD"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2</w:t>
            </w:r>
          </w:p>
        </w:tc>
        <w:tc>
          <w:tcPr>
            <w:tcW w:w="720" w:type="dxa"/>
            <w:tcBorders>
              <w:top w:val="nil"/>
              <w:left w:val="nil"/>
              <w:bottom w:val="nil"/>
              <w:right w:val="single" w:sz="8" w:space="0" w:color="auto"/>
            </w:tcBorders>
            <w:shd w:val="clear" w:color="auto" w:fill="auto"/>
            <w:vAlign w:val="center"/>
            <w:hideMark/>
          </w:tcPr>
          <w:p w14:paraId="46D4390A"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317F</w:t>
            </w:r>
          </w:p>
        </w:tc>
        <w:tc>
          <w:tcPr>
            <w:tcW w:w="477" w:type="dxa"/>
            <w:tcBorders>
              <w:top w:val="nil"/>
              <w:left w:val="nil"/>
              <w:bottom w:val="nil"/>
              <w:right w:val="nil"/>
            </w:tcBorders>
            <w:shd w:val="clear" w:color="000000" w:fill="DDEBF7"/>
            <w:vAlign w:val="center"/>
            <w:hideMark/>
          </w:tcPr>
          <w:p w14:paraId="569D2181"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651B28C7"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5DF84F1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w:t>
            </w:r>
          </w:p>
        </w:tc>
        <w:tc>
          <w:tcPr>
            <w:tcW w:w="450" w:type="dxa"/>
            <w:tcBorders>
              <w:top w:val="nil"/>
              <w:left w:val="nil"/>
              <w:bottom w:val="nil"/>
              <w:right w:val="single" w:sz="8" w:space="0" w:color="auto"/>
            </w:tcBorders>
            <w:shd w:val="clear" w:color="auto" w:fill="auto"/>
            <w:vAlign w:val="center"/>
            <w:hideMark/>
          </w:tcPr>
          <w:p w14:paraId="19FF9F7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w:t>
            </w:r>
          </w:p>
        </w:tc>
        <w:tc>
          <w:tcPr>
            <w:tcW w:w="447" w:type="dxa"/>
            <w:tcBorders>
              <w:top w:val="nil"/>
              <w:left w:val="nil"/>
              <w:bottom w:val="nil"/>
              <w:right w:val="nil"/>
            </w:tcBorders>
            <w:shd w:val="clear" w:color="000000" w:fill="DDEBF7"/>
            <w:vAlign w:val="center"/>
            <w:hideMark/>
          </w:tcPr>
          <w:p w14:paraId="7E957E3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41</w:t>
            </w:r>
          </w:p>
        </w:tc>
        <w:tc>
          <w:tcPr>
            <w:tcW w:w="448" w:type="dxa"/>
            <w:tcBorders>
              <w:top w:val="nil"/>
              <w:left w:val="nil"/>
              <w:bottom w:val="nil"/>
              <w:right w:val="single" w:sz="8" w:space="0" w:color="auto"/>
            </w:tcBorders>
            <w:shd w:val="clear" w:color="auto" w:fill="auto"/>
            <w:vAlign w:val="center"/>
            <w:hideMark/>
          </w:tcPr>
          <w:p w14:paraId="4817994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42</w:t>
            </w:r>
          </w:p>
        </w:tc>
        <w:tc>
          <w:tcPr>
            <w:tcW w:w="635" w:type="dxa"/>
            <w:tcBorders>
              <w:top w:val="nil"/>
              <w:left w:val="nil"/>
              <w:bottom w:val="nil"/>
              <w:right w:val="nil"/>
            </w:tcBorders>
            <w:shd w:val="clear" w:color="000000" w:fill="DDEBF7"/>
            <w:vAlign w:val="center"/>
            <w:hideMark/>
          </w:tcPr>
          <w:p w14:paraId="4C5F694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2.17</w:t>
            </w:r>
          </w:p>
        </w:tc>
        <w:tc>
          <w:tcPr>
            <w:tcW w:w="630" w:type="dxa"/>
            <w:tcBorders>
              <w:top w:val="nil"/>
              <w:left w:val="nil"/>
              <w:bottom w:val="nil"/>
              <w:right w:val="single" w:sz="8" w:space="0" w:color="auto"/>
            </w:tcBorders>
            <w:shd w:val="clear" w:color="auto" w:fill="auto"/>
            <w:vAlign w:val="center"/>
            <w:hideMark/>
          </w:tcPr>
          <w:p w14:paraId="035746C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2.14</w:t>
            </w:r>
          </w:p>
        </w:tc>
        <w:tc>
          <w:tcPr>
            <w:tcW w:w="491" w:type="dxa"/>
            <w:tcBorders>
              <w:top w:val="nil"/>
              <w:left w:val="nil"/>
              <w:bottom w:val="nil"/>
              <w:right w:val="nil"/>
            </w:tcBorders>
            <w:shd w:val="clear" w:color="000000" w:fill="DDEBF7"/>
            <w:vAlign w:val="center"/>
            <w:hideMark/>
          </w:tcPr>
          <w:p w14:paraId="4643F72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125</w:t>
            </w:r>
          </w:p>
        </w:tc>
        <w:tc>
          <w:tcPr>
            <w:tcW w:w="491" w:type="dxa"/>
            <w:tcBorders>
              <w:top w:val="nil"/>
              <w:left w:val="nil"/>
              <w:bottom w:val="nil"/>
              <w:right w:val="single" w:sz="8" w:space="0" w:color="auto"/>
            </w:tcBorders>
            <w:shd w:val="clear" w:color="auto" w:fill="auto"/>
            <w:vAlign w:val="center"/>
            <w:hideMark/>
          </w:tcPr>
          <w:p w14:paraId="386E1E8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125</w:t>
            </w:r>
          </w:p>
        </w:tc>
        <w:tc>
          <w:tcPr>
            <w:tcW w:w="540" w:type="dxa"/>
            <w:tcBorders>
              <w:top w:val="nil"/>
              <w:left w:val="nil"/>
              <w:bottom w:val="nil"/>
              <w:right w:val="nil"/>
            </w:tcBorders>
            <w:shd w:val="clear" w:color="000000" w:fill="DDEBF7"/>
            <w:noWrap/>
            <w:vAlign w:val="center"/>
            <w:hideMark/>
          </w:tcPr>
          <w:p w14:paraId="7395650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0.99</w:t>
            </w:r>
          </w:p>
        </w:tc>
        <w:tc>
          <w:tcPr>
            <w:tcW w:w="540" w:type="dxa"/>
            <w:tcBorders>
              <w:top w:val="nil"/>
              <w:left w:val="nil"/>
              <w:bottom w:val="nil"/>
              <w:right w:val="nil"/>
            </w:tcBorders>
            <w:shd w:val="clear" w:color="auto" w:fill="auto"/>
            <w:noWrap/>
            <w:vAlign w:val="center"/>
            <w:hideMark/>
          </w:tcPr>
          <w:p w14:paraId="4551846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1.26</w:t>
            </w:r>
          </w:p>
        </w:tc>
        <w:tc>
          <w:tcPr>
            <w:tcW w:w="548" w:type="dxa"/>
            <w:tcBorders>
              <w:top w:val="nil"/>
              <w:left w:val="single" w:sz="8" w:space="0" w:color="auto"/>
              <w:bottom w:val="nil"/>
              <w:right w:val="nil"/>
            </w:tcBorders>
            <w:shd w:val="clear" w:color="000000" w:fill="DDEBF7"/>
            <w:vAlign w:val="center"/>
            <w:hideMark/>
          </w:tcPr>
          <w:p w14:paraId="63521D2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318</w:t>
            </w:r>
          </w:p>
        </w:tc>
        <w:tc>
          <w:tcPr>
            <w:tcW w:w="540" w:type="dxa"/>
            <w:tcBorders>
              <w:top w:val="nil"/>
              <w:left w:val="nil"/>
              <w:bottom w:val="nil"/>
              <w:right w:val="single" w:sz="8" w:space="0" w:color="auto"/>
            </w:tcBorders>
            <w:shd w:val="clear" w:color="auto" w:fill="auto"/>
            <w:vAlign w:val="center"/>
            <w:hideMark/>
          </w:tcPr>
          <w:p w14:paraId="6034DC3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288</w:t>
            </w:r>
          </w:p>
        </w:tc>
        <w:tc>
          <w:tcPr>
            <w:tcW w:w="510" w:type="dxa"/>
            <w:tcBorders>
              <w:top w:val="nil"/>
              <w:left w:val="nil"/>
              <w:bottom w:val="nil"/>
              <w:right w:val="nil"/>
            </w:tcBorders>
            <w:shd w:val="clear" w:color="000000" w:fill="DDEBF7"/>
            <w:vAlign w:val="center"/>
            <w:hideMark/>
          </w:tcPr>
          <w:p w14:paraId="66F150F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77</w:t>
            </w:r>
          </w:p>
        </w:tc>
        <w:tc>
          <w:tcPr>
            <w:tcW w:w="634" w:type="dxa"/>
            <w:tcBorders>
              <w:top w:val="nil"/>
              <w:left w:val="nil"/>
              <w:bottom w:val="nil"/>
              <w:right w:val="nil"/>
            </w:tcBorders>
            <w:shd w:val="clear" w:color="auto" w:fill="auto"/>
            <w:vAlign w:val="center"/>
            <w:hideMark/>
          </w:tcPr>
          <w:p w14:paraId="52BD1BC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w:t>
            </w:r>
          </w:p>
        </w:tc>
        <w:tc>
          <w:tcPr>
            <w:tcW w:w="1018" w:type="dxa"/>
            <w:tcBorders>
              <w:top w:val="nil"/>
              <w:left w:val="single" w:sz="8" w:space="0" w:color="auto"/>
              <w:bottom w:val="nil"/>
              <w:right w:val="nil"/>
            </w:tcBorders>
            <w:shd w:val="clear" w:color="000000" w:fill="DDEBF7"/>
            <w:noWrap/>
            <w:vAlign w:val="center"/>
            <w:hideMark/>
          </w:tcPr>
          <w:p w14:paraId="3BDEA22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2973</w:t>
            </w:r>
            <w:r>
              <w:rPr>
                <w:rFonts w:cs="Arial"/>
                <w:sz w:val="16"/>
                <w:szCs w:val="16"/>
                <w:lang w:eastAsia="en-CA"/>
              </w:rPr>
              <w:t xml:space="preserve"> </w:t>
            </w:r>
            <w:r w:rsidRPr="00247322">
              <w:rPr>
                <w:rFonts w:cs="Arial"/>
                <w:sz w:val="16"/>
                <w:szCs w:val="16"/>
                <w:lang w:eastAsia="en-CA"/>
              </w:rPr>
              <w:t>(30)</w:t>
            </w:r>
          </w:p>
        </w:tc>
        <w:tc>
          <w:tcPr>
            <w:tcW w:w="1048" w:type="dxa"/>
            <w:tcBorders>
              <w:top w:val="nil"/>
              <w:left w:val="nil"/>
              <w:bottom w:val="nil"/>
              <w:right w:val="single" w:sz="8" w:space="0" w:color="auto"/>
            </w:tcBorders>
            <w:shd w:val="clear" w:color="auto" w:fill="auto"/>
            <w:noWrap/>
            <w:vAlign w:val="center"/>
            <w:hideMark/>
          </w:tcPr>
          <w:p w14:paraId="66FF0F8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2928</w:t>
            </w:r>
            <w:r w:rsidR="0084577B">
              <w:rPr>
                <w:rFonts w:cs="Arial"/>
                <w:sz w:val="16"/>
                <w:szCs w:val="16"/>
                <w:lang w:eastAsia="en-CA"/>
              </w:rPr>
              <w:t xml:space="preserve"> </w:t>
            </w:r>
            <w:r w:rsidRPr="00247322">
              <w:rPr>
                <w:rFonts w:cs="Arial"/>
                <w:sz w:val="16"/>
                <w:szCs w:val="16"/>
                <w:lang w:eastAsia="en-CA"/>
              </w:rPr>
              <w:t>(85)</w:t>
            </w:r>
          </w:p>
        </w:tc>
        <w:tc>
          <w:tcPr>
            <w:tcW w:w="583" w:type="dxa"/>
            <w:tcBorders>
              <w:top w:val="nil"/>
              <w:left w:val="nil"/>
              <w:bottom w:val="nil"/>
              <w:right w:val="nil"/>
            </w:tcBorders>
            <w:shd w:val="clear" w:color="000000" w:fill="DDEBF7"/>
            <w:noWrap/>
            <w:vAlign w:val="center"/>
            <w:hideMark/>
          </w:tcPr>
          <w:p w14:paraId="6204713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896</w:t>
            </w:r>
          </w:p>
        </w:tc>
        <w:tc>
          <w:tcPr>
            <w:tcW w:w="632" w:type="dxa"/>
            <w:tcBorders>
              <w:top w:val="nil"/>
              <w:left w:val="nil"/>
              <w:bottom w:val="nil"/>
              <w:right w:val="nil"/>
            </w:tcBorders>
            <w:shd w:val="clear" w:color="auto" w:fill="auto"/>
            <w:noWrap/>
            <w:vAlign w:val="center"/>
            <w:hideMark/>
          </w:tcPr>
          <w:p w14:paraId="5F77E80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304</w:t>
            </w:r>
          </w:p>
        </w:tc>
      </w:tr>
      <w:tr w:rsidR="00464679" w:rsidRPr="00247322" w14:paraId="7CBA95B2" w14:textId="77777777" w:rsidTr="002F51AE">
        <w:trPr>
          <w:cantSplit/>
        </w:trPr>
        <w:tc>
          <w:tcPr>
            <w:tcW w:w="900" w:type="dxa"/>
            <w:vMerge/>
            <w:tcBorders>
              <w:left w:val="nil"/>
              <w:right w:val="single" w:sz="8" w:space="0" w:color="auto"/>
            </w:tcBorders>
            <w:shd w:val="clear" w:color="auto" w:fill="auto"/>
            <w:vAlign w:val="center"/>
            <w:hideMark/>
          </w:tcPr>
          <w:p w14:paraId="37F50A6E"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4E9DEF42"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w:t>
            </w:r>
          </w:p>
        </w:tc>
        <w:tc>
          <w:tcPr>
            <w:tcW w:w="720" w:type="dxa"/>
            <w:tcBorders>
              <w:top w:val="nil"/>
              <w:left w:val="nil"/>
              <w:bottom w:val="nil"/>
              <w:right w:val="single" w:sz="8" w:space="0" w:color="auto"/>
            </w:tcBorders>
            <w:shd w:val="clear" w:color="auto" w:fill="auto"/>
            <w:vAlign w:val="center"/>
            <w:hideMark/>
          </w:tcPr>
          <w:p w14:paraId="1BF093E4"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311F</w:t>
            </w:r>
          </w:p>
        </w:tc>
        <w:tc>
          <w:tcPr>
            <w:tcW w:w="477" w:type="dxa"/>
            <w:tcBorders>
              <w:top w:val="nil"/>
              <w:left w:val="nil"/>
              <w:bottom w:val="nil"/>
              <w:right w:val="nil"/>
            </w:tcBorders>
            <w:shd w:val="clear" w:color="000000" w:fill="DDEBF7"/>
            <w:vAlign w:val="center"/>
            <w:hideMark/>
          </w:tcPr>
          <w:p w14:paraId="77664E4B"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2AD6837E"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027F302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450" w:type="dxa"/>
            <w:tcBorders>
              <w:top w:val="nil"/>
              <w:left w:val="nil"/>
              <w:bottom w:val="nil"/>
              <w:right w:val="single" w:sz="8" w:space="0" w:color="auto"/>
            </w:tcBorders>
            <w:shd w:val="clear" w:color="auto" w:fill="auto"/>
            <w:vAlign w:val="center"/>
            <w:hideMark/>
          </w:tcPr>
          <w:p w14:paraId="6466DE3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w:t>
            </w:r>
          </w:p>
        </w:tc>
        <w:tc>
          <w:tcPr>
            <w:tcW w:w="447" w:type="dxa"/>
            <w:tcBorders>
              <w:top w:val="nil"/>
              <w:left w:val="nil"/>
              <w:bottom w:val="nil"/>
              <w:right w:val="nil"/>
            </w:tcBorders>
            <w:shd w:val="clear" w:color="000000" w:fill="DDEBF7"/>
            <w:vAlign w:val="center"/>
            <w:hideMark/>
          </w:tcPr>
          <w:p w14:paraId="59670D7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448" w:type="dxa"/>
            <w:tcBorders>
              <w:top w:val="nil"/>
              <w:left w:val="nil"/>
              <w:bottom w:val="nil"/>
              <w:right w:val="single" w:sz="8" w:space="0" w:color="auto"/>
            </w:tcBorders>
            <w:shd w:val="clear" w:color="auto" w:fill="auto"/>
            <w:vAlign w:val="center"/>
            <w:hideMark/>
          </w:tcPr>
          <w:p w14:paraId="617B7A6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32</w:t>
            </w:r>
          </w:p>
        </w:tc>
        <w:tc>
          <w:tcPr>
            <w:tcW w:w="635" w:type="dxa"/>
            <w:tcBorders>
              <w:top w:val="nil"/>
              <w:left w:val="nil"/>
              <w:bottom w:val="nil"/>
              <w:right w:val="nil"/>
            </w:tcBorders>
            <w:shd w:val="clear" w:color="000000" w:fill="DDEBF7"/>
            <w:vAlign w:val="center"/>
            <w:hideMark/>
          </w:tcPr>
          <w:p w14:paraId="5913666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2.22</w:t>
            </w:r>
          </w:p>
        </w:tc>
        <w:tc>
          <w:tcPr>
            <w:tcW w:w="630" w:type="dxa"/>
            <w:tcBorders>
              <w:top w:val="nil"/>
              <w:left w:val="nil"/>
              <w:bottom w:val="nil"/>
              <w:right w:val="single" w:sz="8" w:space="0" w:color="auto"/>
            </w:tcBorders>
            <w:shd w:val="clear" w:color="auto" w:fill="auto"/>
            <w:vAlign w:val="center"/>
            <w:hideMark/>
          </w:tcPr>
          <w:p w14:paraId="584D7FD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2.09</w:t>
            </w:r>
          </w:p>
        </w:tc>
        <w:tc>
          <w:tcPr>
            <w:tcW w:w="491" w:type="dxa"/>
            <w:tcBorders>
              <w:top w:val="nil"/>
              <w:left w:val="nil"/>
              <w:bottom w:val="nil"/>
              <w:right w:val="nil"/>
            </w:tcBorders>
            <w:shd w:val="clear" w:color="000000" w:fill="DDEBF7"/>
            <w:vAlign w:val="center"/>
            <w:hideMark/>
          </w:tcPr>
          <w:p w14:paraId="302D90C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14:paraId="5F17F4F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000000" w:fill="DDEBF7"/>
            <w:noWrap/>
            <w:vAlign w:val="center"/>
            <w:hideMark/>
          </w:tcPr>
          <w:p w14:paraId="351C827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1.00</w:t>
            </w:r>
          </w:p>
        </w:tc>
        <w:tc>
          <w:tcPr>
            <w:tcW w:w="540" w:type="dxa"/>
            <w:tcBorders>
              <w:top w:val="nil"/>
              <w:left w:val="nil"/>
              <w:bottom w:val="nil"/>
              <w:right w:val="nil"/>
            </w:tcBorders>
            <w:shd w:val="clear" w:color="auto" w:fill="auto"/>
            <w:noWrap/>
            <w:vAlign w:val="center"/>
            <w:hideMark/>
          </w:tcPr>
          <w:p w14:paraId="21C4E81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1.24</w:t>
            </w:r>
          </w:p>
        </w:tc>
        <w:tc>
          <w:tcPr>
            <w:tcW w:w="548" w:type="dxa"/>
            <w:tcBorders>
              <w:top w:val="nil"/>
              <w:left w:val="single" w:sz="8" w:space="0" w:color="auto"/>
              <w:bottom w:val="nil"/>
              <w:right w:val="nil"/>
            </w:tcBorders>
            <w:shd w:val="clear" w:color="000000" w:fill="DDEBF7"/>
            <w:vAlign w:val="center"/>
            <w:hideMark/>
          </w:tcPr>
          <w:p w14:paraId="1A07A4C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317</w:t>
            </w:r>
          </w:p>
        </w:tc>
        <w:tc>
          <w:tcPr>
            <w:tcW w:w="540" w:type="dxa"/>
            <w:tcBorders>
              <w:top w:val="nil"/>
              <w:left w:val="nil"/>
              <w:bottom w:val="nil"/>
              <w:right w:val="single" w:sz="8" w:space="0" w:color="auto"/>
            </w:tcBorders>
            <w:shd w:val="clear" w:color="auto" w:fill="auto"/>
            <w:vAlign w:val="center"/>
            <w:hideMark/>
          </w:tcPr>
          <w:p w14:paraId="324A110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293</w:t>
            </w:r>
          </w:p>
        </w:tc>
        <w:tc>
          <w:tcPr>
            <w:tcW w:w="510" w:type="dxa"/>
            <w:tcBorders>
              <w:top w:val="nil"/>
              <w:left w:val="nil"/>
              <w:bottom w:val="nil"/>
              <w:right w:val="nil"/>
            </w:tcBorders>
            <w:shd w:val="clear" w:color="000000" w:fill="DDEBF7"/>
            <w:vAlign w:val="center"/>
            <w:hideMark/>
          </w:tcPr>
          <w:p w14:paraId="5E7C417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52</w:t>
            </w:r>
          </w:p>
        </w:tc>
        <w:tc>
          <w:tcPr>
            <w:tcW w:w="634" w:type="dxa"/>
            <w:tcBorders>
              <w:top w:val="nil"/>
              <w:left w:val="nil"/>
              <w:bottom w:val="nil"/>
              <w:right w:val="nil"/>
            </w:tcBorders>
            <w:shd w:val="clear" w:color="auto" w:fill="auto"/>
            <w:vAlign w:val="center"/>
            <w:hideMark/>
          </w:tcPr>
          <w:p w14:paraId="5FE838B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13</w:t>
            </w:r>
          </w:p>
        </w:tc>
        <w:tc>
          <w:tcPr>
            <w:tcW w:w="1018" w:type="dxa"/>
            <w:tcBorders>
              <w:top w:val="nil"/>
              <w:left w:val="single" w:sz="8" w:space="0" w:color="auto"/>
              <w:bottom w:val="nil"/>
              <w:right w:val="nil"/>
            </w:tcBorders>
            <w:shd w:val="clear" w:color="000000" w:fill="DDEBF7"/>
            <w:noWrap/>
            <w:vAlign w:val="center"/>
            <w:hideMark/>
          </w:tcPr>
          <w:p w14:paraId="6AD5819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3154</w:t>
            </w:r>
            <w:r>
              <w:rPr>
                <w:rFonts w:cs="Arial"/>
                <w:sz w:val="16"/>
                <w:szCs w:val="16"/>
                <w:lang w:eastAsia="en-CA"/>
              </w:rPr>
              <w:t xml:space="preserve"> </w:t>
            </w:r>
            <w:r w:rsidRPr="00247322">
              <w:rPr>
                <w:rFonts w:cs="Arial"/>
                <w:sz w:val="16"/>
                <w:szCs w:val="16"/>
                <w:lang w:eastAsia="en-CA"/>
              </w:rPr>
              <w:t>(15)</w:t>
            </w:r>
          </w:p>
        </w:tc>
        <w:tc>
          <w:tcPr>
            <w:tcW w:w="1048" w:type="dxa"/>
            <w:tcBorders>
              <w:top w:val="nil"/>
              <w:left w:val="nil"/>
              <w:bottom w:val="nil"/>
              <w:right w:val="single" w:sz="8" w:space="0" w:color="auto"/>
            </w:tcBorders>
            <w:shd w:val="clear" w:color="auto" w:fill="auto"/>
            <w:noWrap/>
            <w:vAlign w:val="center"/>
            <w:hideMark/>
          </w:tcPr>
          <w:p w14:paraId="1BD8D93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2600</w:t>
            </w:r>
            <w:r w:rsidR="0084577B">
              <w:rPr>
                <w:rFonts w:cs="Arial"/>
                <w:sz w:val="16"/>
                <w:szCs w:val="16"/>
                <w:lang w:eastAsia="en-CA"/>
              </w:rPr>
              <w:t xml:space="preserve"> </w:t>
            </w:r>
            <w:r w:rsidRPr="00247322">
              <w:rPr>
                <w:rFonts w:cs="Arial"/>
                <w:sz w:val="16"/>
                <w:szCs w:val="16"/>
                <w:lang w:eastAsia="en-CA"/>
              </w:rPr>
              <w:t>(57)</w:t>
            </w:r>
          </w:p>
        </w:tc>
        <w:tc>
          <w:tcPr>
            <w:tcW w:w="583" w:type="dxa"/>
            <w:tcBorders>
              <w:top w:val="nil"/>
              <w:left w:val="nil"/>
              <w:bottom w:val="nil"/>
              <w:right w:val="nil"/>
            </w:tcBorders>
            <w:shd w:val="clear" w:color="000000" w:fill="DDEBF7"/>
            <w:noWrap/>
            <w:vAlign w:val="center"/>
            <w:hideMark/>
          </w:tcPr>
          <w:p w14:paraId="6911F3B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593</w:t>
            </w:r>
          </w:p>
        </w:tc>
        <w:tc>
          <w:tcPr>
            <w:tcW w:w="632" w:type="dxa"/>
            <w:tcBorders>
              <w:top w:val="nil"/>
              <w:left w:val="nil"/>
              <w:bottom w:val="nil"/>
              <w:right w:val="nil"/>
            </w:tcBorders>
            <w:shd w:val="clear" w:color="auto" w:fill="auto"/>
            <w:noWrap/>
            <w:vAlign w:val="center"/>
            <w:hideMark/>
          </w:tcPr>
          <w:p w14:paraId="70BF7A0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202</w:t>
            </w:r>
          </w:p>
        </w:tc>
      </w:tr>
      <w:tr w:rsidR="00464679" w:rsidRPr="00247322" w14:paraId="6540B187" w14:textId="77777777" w:rsidTr="002F51AE">
        <w:trPr>
          <w:cantSplit/>
        </w:trPr>
        <w:tc>
          <w:tcPr>
            <w:tcW w:w="900" w:type="dxa"/>
            <w:vMerge/>
            <w:tcBorders>
              <w:left w:val="nil"/>
              <w:right w:val="single" w:sz="8" w:space="0" w:color="auto"/>
            </w:tcBorders>
            <w:shd w:val="clear" w:color="auto" w:fill="auto"/>
            <w:vAlign w:val="center"/>
            <w:hideMark/>
          </w:tcPr>
          <w:p w14:paraId="1D0DBE6F"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nil"/>
              <w:right w:val="single" w:sz="8" w:space="0" w:color="auto"/>
            </w:tcBorders>
            <w:shd w:val="clear" w:color="auto" w:fill="auto"/>
            <w:vAlign w:val="center"/>
            <w:hideMark/>
          </w:tcPr>
          <w:p w14:paraId="334F6A0A"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4</w:t>
            </w:r>
          </w:p>
        </w:tc>
        <w:tc>
          <w:tcPr>
            <w:tcW w:w="720" w:type="dxa"/>
            <w:tcBorders>
              <w:top w:val="nil"/>
              <w:left w:val="nil"/>
              <w:bottom w:val="nil"/>
              <w:right w:val="single" w:sz="8" w:space="0" w:color="auto"/>
            </w:tcBorders>
            <w:shd w:val="clear" w:color="auto" w:fill="auto"/>
            <w:vAlign w:val="center"/>
            <w:hideMark/>
          </w:tcPr>
          <w:p w14:paraId="08A3C094"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339F</w:t>
            </w:r>
          </w:p>
        </w:tc>
        <w:tc>
          <w:tcPr>
            <w:tcW w:w="477" w:type="dxa"/>
            <w:tcBorders>
              <w:top w:val="nil"/>
              <w:left w:val="nil"/>
              <w:bottom w:val="nil"/>
              <w:right w:val="nil"/>
            </w:tcBorders>
            <w:shd w:val="clear" w:color="000000" w:fill="DDEBF7"/>
            <w:vAlign w:val="center"/>
            <w:hideMark/>
          </w:tcPr>
          <w:p w14:paraId="0D1F910F"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nil"/>
              <w:right w:val="single" w:sz="8" w:space="0" w:color="auto"/>
            </w:tcBorders>
            <w:shd w:val="clear" w:color="auto" w:fill="auto"/>
            <w:vAlign w:val="center"/>
            <w:hideMark/>
          </w:tcPr>
          <w:p w14:paraId="0F0CB522"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nil"/>
              <w:right w:val="nil"/>
            </w:tcBorders>
            <w:shd w:val="clear" w:color="000000" w:fill="DDEBF7"/>
            <w:vAlign w:val="center"/>
            <w:hideMark/>
          </w:tcPr>
          <w:p w14:paraId="758D942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4.4</w:t>
            </w:r>
          </w:p>
        </w:tc>
        <w:tc>
          <w:tcPr>
            <w:tcW w:w="450" w:type="dxa"/>
            <w:tcBorders>
              <w:top w:val="nil"/>
              <w:left w:val="nil"/>
              <w:bottom w:val="nil"/>
              <w:right w:val="single" w:sz="8" w:space="0" w:color="auto"/>
            </w:tcBorders>
            <w:shd w:val="clear" w:color="auto" w:fill="auto"/>
            <w:vAlign w:val="center"/>
            <w:hideMark/>
          </w:tcPr>
          <w:p w14:paraId="537A2603"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4.4</w:t>
            </w:r>
          </w:p>
        </w:tc>
        <w:tc>
          <w:tcPr>
            <w:tcW w:w="447" w:type="dxa"/>
            <w:tcBorders>
              <w:top w:val="nil"/>
              <w:left w:val="nil"/>
              <w:bottom w:val="nil"/>
              <w:right w:val="nil"/>
            </w:tcBorders>
            <w:shd w:val="clear" w:color="000000" w:fill="DDEBF7"/>
            <w:vAlign w:val="center"/>
            <w:hideMark/>
          </w:tcPr>
          <w:p w14:paraId="10112C9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82</w:t>
            </w:r>
          </w:p>
        </w:tc>
        <w:tc>
          <w:tcPr>
            <w:tcW w:w="448" w:type="dxa"/>
            <w:tcBorders>
              <w:top w:val="nil"/>
              <w:left w:val="nil"/>
              <w:bottom w:val="nil"/>
              <w:right w:val="single" w:sz="8" w:space="0" w:color="auto"/>
            </w:tcBorders>
            <w:shd w:val="clear" w:color="auto" w:fill="auto"/>
            <w:vAlign w:val="center"/>
            <w:hideMark/>
          </w:tcPr>
          <w:p w14:paraId="7DE94F9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82</w:t>
            </w:r>
          </w:p>
        </w:tc>
        <w:tc>
          <w:tcPr>
            <w:tcW w:w="635" w:type="dxa"/>
            <w:tcBorders>
              <w:top w:val="nil"/>
              <w:left w:val="nil"/>
              <w:bottom w:val="nil"/>
              <w:right w:val="nil"/>
            </w:tcBorders>
            <w:shd w:val="clear" w:color="000000" w:fill="DDEBF7"/>
            <w:vAlign w:val="center"/>
            <w:hideMark/>
          </w:tcPr>
          <w:p w14:paraId="7AA005E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2.12</w:t>
            </w:r>
          </w:p>
        </w:tc>
        <w:tc>
          <w:tcPr>
            <w:tcW w:w="630" w:type="dxa"/>
            <w:tcBorders>
              <w:top w:val="nil"/>
              <w:left w:val="nil"/>
              <w:bottom w:val="nil"/>
              <w:right w:val="single" w:sz="8" w:space="0" w:color="auto"/>
            </w:tcBorders>
            <w:shd w:val="clear" w:color="auto" w:fill="auto"/>
            <w:vAlign w:val="center"/>
            <w:hideMark/>
          </w:tcPr>
          <w:p w14:paraId="6810A22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2.08</w:t>
            </w:r>
          </w:p>
        </w:tc>
        <w:tc>
          <w:tcPr>
            <w:tcW w:w="491" w:type="dxa"/>
            <w:tcBorders>
              <w:top w:val="nil"/>
              <w:left w:val="nil"/>
              <w:bottom w:val="nil"/>
              <w:right w:val="nil"/>
            </w:tcBorders>
            <w:shd w:val="clear" w:color="000000" w:fill="DDEBF7"/>
            <w:vAlign w:val="center"/>
            <w:hideMark/>
          </w:tcPr>
          <w:p w14:paraId="612A780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250</w:t>
            </w:r>
          </w:p>
        </w:tc>
        <w:tc>
          <w:tcPr>
            <w:tcW w:w="491" w:type="dxa"/>
            <w:tcBorders>
              <w:top w:val="nil"/>
              <w:left w:val="nil"/>
              <w:bottom w:val="nil"/>
              <w:right w:val="single" w:sz="8" w:space="0" w:color="auto"/>
            </w:tcBorders>
            <w:shd w:val="clear" w:color="auto" w:fill="auto"/>
            <w:vAlign w:val="center"/>
            <w:hideMark/>
          </w:tcPr>
          <w:p w14:paraId="354BA30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250</w:t>
            </w:r>
          </w:p>
        </w:tc>
        <w:tc>
          <w:tcPr>
            <w:tcW w:w="540" w:type="dxa"/>
            <w:tcBorders>
              <w:top w:val="nil"/>
              <w:left w:val="nil"/>
              <w:bottom w:val="nil"/>
              <w:right w:val="nil"/>
            </w:tcBorders>
            <w:shd w:val="clear" w:color="000000" w:fill="DDEBF7"/>
            <w:noWrap/>
            <w:vAlign w:val="center"/>
            <w:hideMark/>
          </w:tcPr>
          <w:p w14:paraId="31B9E80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0.76</w:t>
            </w:r>
          </w:p>
        </w:tc>
        <w:tc>
          <w:tcPr>
            <w:tcW w:w="540" w:type="dxa"/>
            <w:tcBorders>
              <w:top w:val="nil"/>
              <w:left w:val="nil"/>
              <w:bottom w:val="nil"/>
              <w:right w:val="nil"/>
            </w:tcBorders>
            <w:shd w:val="clear" w:color="auto" w:fill="auto"/>
            <w:noWrap/>
            <w:vAlign w:val="center"/>
            <w:hideMark/>
          </w:tcPr>
          <w:p w14:paraId="4407665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0.78</w:t>
            </w:r>
          </w:p>
        </w:tc>
        <w:tc>
          <w:tcPr>
            <w:tcW w:w="548" w:type="dxa"/>
            <w:tcBorders>
              <w:top w:val="nil"/>
              <w:left w:val="single" w:sz="8" w:space="0" w:color="auto"/>
              <w:bottom w:val="nil"/>
              <w:right w:val="nil"/>
            </w:tcBorders>
            <w:shd w:val="clear" w:color="000000" w:fill="DDEBF7"/>
            <w:vAlign w:val="center"/>
            <w:hideMark/>
          </w:tcPr>
          <w:p w14:paraId="6AEE76A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333</w:t>
            </w:r>
          </w:p>
        </w:tc>
        <w:tc>
          <w:tcPr>
            <w:tcW w:w="540" w:type="dxa"/>
            <w:tcBorders>
              <w:top w:val="nil"/>
              <w:left w:val="nil"/>
              <w:bottom w:val="nil"/>
              <w:right w:val="single" w:sz="8" w:space="0" w:color="auto"/>
            </w:tcBorders>
            <w:shd w:val="clear" w:color="auto" w:fill="auto"/>
            <w:vAlign w:val="center"/>
            <w:hideMark/>
          </w:tcPr>
          <w:p w14:paraId="594B4E2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279</w:t>
            </w:r>
          </w:p>
        </w:tc>
        <w:tc>
          <w:tcPr>
            <w:tcW w:w="510" w:type="dxa"/>
            <w:tcBorders>
              <w:top w:val="nil"/>
              <w:left w:val="nil"/>
              <w:bottom w:val="nil"/>
              <w:right w:val="nil"/>
            </w:tcBorders>
            <w:shd w:val="clear" w:color="000000" w:fill="DDEBF7"/>
            <w:vAlign w:val="center"/>
            <w:hideMark/>
          </w:tcPr>
          <w:p w14:paraId="3901BAF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106</w:t>
            </w:r>
          </w:p>
        </w:tc>
        <w:tc>
          <w:tcPr>
            <w:tcW w:w="634" w:type="dxa"/>
            <w:tcBorders>
              <w:top w:val="nil"/>
              <w:left w:val="nil"/>
              <w:bottom w:val="nil"/>
              <w:right w:val="nil"/>
            </w:tcBorders>
            <w:shd w:val="clear" w:color="auto" w:fill="auto"/>
            <w:vAlign w:val="center"/>
            <w:hideMark/>
          </w:tcPr>
          <w:p w14:paraId="126F0B5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101</w:t>
            </w:r>
          </w:p>
        </w:tc>
        <w:tc>
          <w:tcPr>
            <w:tcW w:w="1018" w:type="dxa"/>
            <w:tcBorders>
              <w:top w:val="nil"/>
              <w:left w:val="single" w:sz="8" w:space="0" w:color="auto"/>
              <w:bottom w:val="nil"/>
              <w:right w:val="nil"/>
            </w:tcBorders>
            <w:shd w:val="clear" w:color="000000" w:fill="DDEBF7"/>
            <w:noWrap/>
            <w:vAlign w:val="center"/>
            <w:hideMark/>
          </w:tcPr>
          <w:p w14:paraId="491318D8"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2242</w:t>
            </w:r>
            <w:r>
              <w:rPr>
                <w:rFonts w:cs="Arial"/>
                <w:sz w:val="16"/>
                <w:szCs w:val="16"/>
                <w:lang w:eastAsia="en-CA"/>
              </w:rPr>
              <w:t xml:space="preserve"> </w:t>
            </w:r>
            <w:r w:rsidRPr="00247322">
              <w:rPr>
                <w:rFonts w:cs="Arial"/>
                <w:sz w:val="16"/>
                <w:szCs w:val="16"/>
                <w:lang w:eastAsia="en-CA"/>
              </w:rPr>
              <w:t>(16)</w:t>
            </w:r>
          </w:p>
        </w:tc>
        <w:tc>
          <w:tcPr>
            <w:tcW w:w="1048" w:type="dxa"/>
            <w:tcBorders>
              <w:top w:val="nil"/>
              <w:left w:val="nil"/>
              <w:bottom w:val="nil"/>
              <w:right w:val="single" w:sz="8" w:space="0" w:color="auto"/>
            </w:tcBorders>
            <w:shd w:val="clear" w:color="auto" w:fill="auto"/>
            <w:noWrap/>
            <w:vAlign w:val="center"/>
            <w:hideMark/>
          </w:tcPr>
          <w:p w14:paraId="7CACE33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1916</w:t>
            </w:r>
            <w:r w:rsidR="0084577B">
              <w:rPr>
                <w:rFonts w:cs="Arial"/>
                <w:sz w:val="16"/>
                <w:szCs w:val="16"/>
                <w:lang w:eastAsia="en-CA"/>
              </w:rPr>
              <w:t xml:space="preserve"> </w:t>
            </w:r>
            <w:r w:rsidRPr="00247322">
              <w:rPr>
                <w:rFonts w:cs="Arial"/>
                <w:sz w:val="16"/>
                <w:szCs w:val="16"/>
                <w:lang w:eastAsia="en-CA"/>
              </w:rPr>
              <w:t>(22)</w:t>
            </w:r>
          </w:p>
        </w:tc>
        <w:tc>
          <w:tcPr>
            <w:tcW w:w="583" w:type="dxa"/>
            <w:tcBorders>
              <w:top w:val="nil"/>
              <w:left w:val="nil"/>
              <w:bottom w:val="nil"/>
              <w:right w:val="nil"/>
            </w:tcBorders>
            <w:shd w:val="clear" w:color="000000" w:fill="DDEBF7"/>
            <w:noWrap/>
            <w:vAlign w:val="center"/>
            <w:hideMark/>
          </w:tcPr>
          <w:p w14:paraId="0F94CF02"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1720</w:t>
            </w:r>
          </w:p>
        </w:tc>
        <w:tc>
          <w:tcPr>
            <w:tcW w:w="632" w:type="dxa"/>
            <w:tcBorders>
              <w:top w:val="nil"/>
              <w:left w:val="nil"/>
              <w:bottom w:val="nil"/>
              <w:right w:val="nil"/>
            </w:tcBorders>
            <w:shd w:val="clear" w:color="auto" w:fill="auto"/>
            <w:noWrap/>
            <w:vAlign w:val="center"/>
            <w:hideMark/>
          </w:tcPr>
          <w:p w14:paraId="5AD62B1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1074</w:t>
            </w:r>
          </w:p>
        </w:tc>
      </w:tr>
      <w:tr w:rsidR="00464679" w:rsidRPr="00247322" w14:paraId="3E02652B" w14:textId="77777777" w:rsidTr="002F51AE">
        <w:trPr>
          <w:cantSplit/>
        </w:trPr>
        <w:tc>
          <w:tcPr>
            <w:tcW w:w="900" w:type="dxa"/>
            <w:vMerge/>
            <w:tcBorders>
              <w:left w:val="nil"/>
              <w:bottom w:val="single" w:sz="8" w:space="0" w:color="auto"/>
              <w:right w:val="single" w:sz="8" w:space="0" w:color="auto"/>
            </w:tcBorders>
            <w:shd w:val="clear" w:color="auto" w:fill="auto"/>
            <w:vAlign w:val="center"/>
            <w:hideMark/>
          </w:tcPr>
          <w:p w14:paraId="7DE77882" w14:textId="77777777" w:rsidR="00464679" w:rsidRPr="00247322" w:rsidRDefault="00464679" w:rsidP="00247322">
            <w:pPr>
              <w:spacing w:before="0" w:after="0"/>
              <w:rPr>
                <w:rFonts w:cs="Arial"/>
                <w:sz w:val="16"/>
                <w:szCs w:val="16"/>
                <w:lang w:eastAsia="en-CA"/>
              </w:rPr>
            </w:pPr>
          </w:p>
        </w:tc>
        <w:tc>
          <w:tcPr>
            <w:tcW w:w="560" w:type="dxa"/>
            <w:tcBorders>
              <w:top w:val="nil"/>
              <w:left w:val="nil"/>
              <w:bottom w:val="single" w:sz="8" w:space="0" w:color="auto"/>
              <w:right w:val="single" w:sz="8" w:space="0" w:color="auto"/>
            </w:tcBorders>
            <w:shd w:val="clear" w:color="auto" w:fill="auto"/>
            <w:vAlign w:val="center"/>
            <w:hideMark/>
          </w:tcPr>
          <w:p w14:paraId="340705B8"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5</w:t>
            </w:r>
          </w:p>
        </w:tc>
        <w:tc>
          <w:tcPr>
            <w:tcW w:w="720" w:type="dxa"/>
            <w:tcBorders>
              <w:top w:val="nil"/>
              <w:left w:val="nil"/>
              <w:bottom w:val="single" w:sz="8" w:space="0" w:color="auto"/>
              <w:right w:val="single" w:sz="8" w:space="0" w:color="auto"/>
            </w:tcBorders>
            <w:shd w:val="clear" w:color="auto" w:fill="auto"/>
            <w:vAlign w:val="center"/>
            <w:hideMark/>
          </w:tcPr>
          <w:p w14:paraId="0C732C4E" w14:textId="77777777" w:rsidR="00464679" w:rsidRPr="00247322" w:rsidRDefault="00464679" w:rsidP="00247322">
            <w:pPr>
              <w:spacing w:before="0" w:after="0"/>
              <w:rPr>
                <w:rFonts w:cs="Arial"/>
                <w:sz w:val="16"/>
                <w:szCs w:val="16"/>
                <w:lang w:eastAsia="en-CA"/>
              </w:rPr>
            </w:pPr>
            <w:r w:rsidRPr="00247322">
              <w:rPr>
                <w:rFonts w:cs="Arial"/>
                <w:sz w:val="16"/>
                <w:szCs w:val="16"/>
                <w:lang w:eastAsia="en-CA"/>
              </w:rPr>
              <w:t>329F</w:t>
            </w:r>
          </w:p>
        </w:tc>
        <w:tc>
          <w:tcPr>
            <w:tcW w:w="477" w:type="dxa"/>
            <w:tcBorders>
              <w:top w:val="nil"/>
              <w:left w:val="nil"/>
              <w:bottom w:val="single" w:sz="8" w:space="0" w:color="auto"/>
              <w:right w:val="nil"/>
            </w:tcBorders>
            <w:shd w:val="clear" w:color="000000" w:fill="DDEBF7"/>
            <w:vAlign w:val="center"/>
            <w:hideMark/>
          </w:tcPr>
          <w:p w14:paraId="39775240"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B</w:t>
            </w:r>
          </w:p>
        </w:tc>
        <w:tc>
          <w:tcPr>
            <w:tcW w:w="484" w:type="dxa"/>
            <w:tcBorders>
              <w:top w:val="nil"/>
              <w:left w:val="nil"/>
              <w:bottom w:val="single" w:sz="8" w:space="0" w:color="auto"/>
              <w:right w:val="single" w:sz="8" w:space="0" w:color="auto"/>
            </w:tcBorders>
            <w:shd w:val="clear" w:color="auto" w:fill="auto"/>
            <w:vAlign w:val="center"/>
            <w:hideMark/>
          </w:tcPr>
          <w:p w14:paraId="319B37A5" w14:textId="77777777" w:rsidR="00464679" w:rsidRPr="00247322" w:rsidRDefault="004E38C7" w:rsidP="00247322">
            <w:pPr>
              <w:spacing w:before="0" w:after="0"/>
              <w:jc w:val="center"/>
              <w:rPr>
                <w:rFonts w:cs="Arial"/>
                <w:sz w:val="16"/>
                <w:szCs w:val="16"/>
                <w:lang w:eastAsia="en-CA"/>
              </w:rPr>
            </w:pPr>
            <w:r>
              <w:rPr>
                <w:rFonts w:cs="Arial"/>
                <w:sz w:val="16"/>
                <w:szCs w:val="16"/>
                <w:lang w:eastAsia="en-CA"/>
              </w:rPr>
              <w:t>A</w:t>
            </w:r>
          </w:p>
        </w:tc>
        <w:tc>
          <w:tcPr>
            <w:tcW w:w="509" w:type="dxa"/>
            <w:tcBorders>
              <w:top w:val="nil"/>
              <w:left w:val="nil"/>
              <w:bottom w:val="single" w:sz="8" w:space="0" w:color="auto"/>
              <w:right w:val="nil"/>
            </w:tcBorders>
            <w:shd w:val="clear" w:color="000000" w:fill="DDEBF7"/>
            <w:vAlign w:val="center"/>
            <w:hideMark/>
          </w:tcPr>
          <w:p w14:paraId="2AB278F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450" w:type="dxa"/>
            <w:tcBorders>
              <w:top w:val="nil"/>
              <w:left w:val="nil"/>
              <w:bottom w:val="single" w:sz="8" w:space="0" w:color="auto"/>
              <w:right w:val="single" w:sz="8" w:space="0" w:color="auto"/>
            </w:tcBorders>
            <w:shd w:val="clear" w:color="auto" w:fill="auto"/>
            <w:vAlign w:val="center"/>
            <w:hideMark/>
          </w:tcPr>
          <w:p w14:paraId="1BD7E5F7"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2.2</w:t>
            </w:r>
          </w:p>
        </w:tc>
        <w:tc>
          <w:tcPr>
            <w:tcW w:w="447" w:type="dxa"/>
            <w:tcBorders>
              <w:top w:val="nil"/>
              <w:left w:val="nil"/>
              <w:bottom w:val="single" w:sz="8" w:space="0" w:color="auto"/>
              <w:right w:val="nil"/>
            </w:tcBorders>
            <w:shd w:val="clear" w:color="000000" w:fill="DDEBF7"/>
            <w:vAlign w:val="center"/>
            <w:hideMark/>
          </w:tcPr>
          <w:p w14:paraId="449DF1B9"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42</w:t>
            </w:r>
          </w:p>
        </w:tc>
        <w:tc>
          <w:tcPr>
            <w:tcW w:w="448" w:type="dxa"/>
            <w:tcBorders>
              <w:top w:val="nil"/>
              <w:left w:val="nil"/>
              <w:bottom w:val="single" w:sz="8" w:space="0" w:color="auto"/>
              <w:right w:val="single" w:sz="8" w:space="0" w:color="auto"/>
            </w:tcBorders>
            <w:shd w:val="clear" w:color="auto" w:fill="auto"/>
            <w:vAlign w:val="center"/>
            <w:hideMark/>
          </w:tcPr>
          <w:p w14:paraId="7A4F1A8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42</w:t>
            </w:r>
          </w:p>
        </w:tc>
        <w:tc>
          <w:tcPr>
            <w:tcW w:w="635" w:type="dxa"/>
            <w:tcBorders>
              <w:top w:val="nil"/>
              <w:left w:val="nil"/>
              <w:bottom w:val="single" w:sz="8" w:space="0" w:color="auto"/>
              <w:right w:val="nil"/>
            </w:tcBorders>
            <w:shd w:val="clear" w:color="000000" w:fill="DDEBF7"/>
            <w:vAlign w:val="center"/>
            <w:hideMark/>
          </w:tcPr>
          <w:p w14:paraId="47B8879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2.13</w:t>
            </w:r>
          </w:p>
        </w:tc>
        <w:tc>
          <w:tcPr>
            <w:tcW w:w="630" w:type="dxa"/>
            <w:tcBorders>
              <w:top w:val="nil"/>
              <w:left w:val="nil"/>
              <w:bottom w:val="single" w:sz="8" w:space="0" w:color="auto"/>
              <w:right w:val="single" w:sz="8" w:space="0" w:color="auto"/>
            </w:tcBorders>
            <w:shd w:val="clear" w:color="auto" w:fill="auto"/>
            <w:vAlign w:val="center"/>
            <w:hideMark/>
          </w:tcPr>
          <w:p w14:paraId="0D36F66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2.14</w:t>
            </w:r>
          </w:p>
        </w:tc>
        <w:tc>
          <w:tcPr>
            <w:tcW w:w="491" w:type="dxa"/>
            <w:tcBorders>
              <w:top w:val="nil"/>
              <w:left w:val="nil"/>
              <w:bottom w:val="single" w:sz="8" w:space="0" w:color="auto"/>
              <w:right w:val="nil"/>
            </w:tcBorders>
            <w:shd w:val="clear" w:color="000000" w:fill="DDEBF7"/>
            <w:vAlign w:val="center"/>
            <w:hideMark/>
          </w:tcPr>
          <w:p w14:paraId="10970CD5"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125</w:t>
            </w:r>
          </w:p>
        </w:tc>
        <w:tc>
          <w:tcPr>
            <w:tcW w:w="491" w:type="dxa"/>
            <w:tcBorders>
              <w:top w:val="nil"/>
              <w:left w:val="nil"/>
              <w:bottom w:val="single" w:sz="8" w:space="0" w:color="auto"/>
              <w:right w:val="single" w:sz="8" w:space="0" w:color="auto"/>
            </w:tcBorders>
            <w:shd w:val="clear" w:color="auto" w:fill="auto"/>
            <w:vAlign w:val="center"/>
            <w:hideMark/>
          </w:tcPr>
          <w:p w14:paraId="0DD40B3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125</w:t>
            </w:r>
          </w:p>
        </w:tc>
        <w:tc>
          <w:tcPr>
            <w:tcW w:w="540" w:type="dxa"/>
            <w:tcBorders>
              <w:top w:val="nil"/>
              <w:left w:val="nil"/>
              <w:bottom w:val="single" w:sz="8" w:space="0" w:color="auto"/>
              <w:right w:val="nil"/>
            </w:tcBorders>
            <w:shd w:val="clear" w:color="000000" w:fill="DDEBF7"/>
            <w:noWrap/>
            <w:vAlign w:val="center"/>
            <w:hideMark/>
          </w:tcPr>
          <w:p w14:paraId="1ABE190A"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0.98</w:t>
            </w:r>
          </w:p>
        </w:tc>
        <w:tc>
          <w:tcPr>
            <w:tcW w:w="540" w:type="dxa"/>
            <w:tcBorders>
              <w:top w:val="nil"/>
              <w:left w:val="nil"/>
              <w:bottom w:val="single" w:sz="8" w:space="0" w:color="auto"/>
              <w:right w:val="nil"/>
            </w:tcBorders>
            <w:shd w:val="clear" w:color="auto" w:fill="auto"/>
            <w:noWrap/>
            <w:vAlign w:val="center"/>
            <w:hideMark/>
          </w:tcPr>
          <w:p w14:paraId="09D35DFE"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1.24</w:t>
            </w:r>
          </w:p>
        </w:tc>
        <w:tc>
          <w:tcPr>
            <w:tcW w:w="548" w:type="dxa"/>
            <w:tcBorders>
              <w:top w:val="nil"/>
              <w:left w:val="single" w:sz="8" w:space="0" w:color="auto"/>
              <w:bottom w:val="single" w:sz="8" w:space="0" w:color="auto"/>
              <w:right w:val="nil"/>
            </w:tcBorders>
            <w:shd w:val="clear" w:color="000000" w:fill="DDEBF7"/>
            <w:vAlign w:val="center"/>
            <w:hideMark/>
          </w:tcPr>
          <w:p w14:paraId="0CC98616"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252</w:t>
            </w:r>
          </w:p>
        </w:tc>
        <w:tc>
          <w:tcPr>
            <w:tcW w:w="540" w:type="dxa"/>
            <w:tcBorders>
              <w:top w:val="nil"/>
              <w:left w:val="nil"/>
              <w:bottom w:val="single" w:sz="8" w:space="0" w:color="auto"/>
              <w:right w:val="single" w:sz="8" w:space="0" w:color="auto"/>
            </w:tcBorders>
            <w:shd w:val="clear" w:color="auto" w:fill="auto"/>
            <w:vAlign w:val="center"/>
            <w:hideMark/>
          </w:tcPr>
          <w:p w14:paraId="2A299EEF"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271</w:t>
            </w:r>
          </w:p>
        </w:tc>
        <w:tc>
          <w:tcPr>
            <w:tcW w:w="510" w:type="dxa"/>
            <w:tcBorders>
              <w:top w:val="nil"/>
              <w:left w:val="nil"/>
              <w:bottom w:val="single" w:sz="8" w:space="0" w:color="auto"/>
              <w:right w:val="nil"/>
            </w:tcBorders>
            <w:shd w:val="clear" w:color="000000" w:fill="DDEBF7"/>
            <w:vAlign w:val="center"/>
            <w:hideMark/>
          </w:tcPr>
          <w:p w14:paraId="19C2FF5C"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86</w:t>
            </w:r>
          </w:p>
        </w:tc>
        <w:tc>
          <w:tcPr>
            <w:tcW w:w="634" w:type="dxa"/>
            <w:tcBorders>
              <w:top w:val="nil"/>
              <w:left w:val="nil"/>
              <w:bottom w:val="single" w:sz="8" w:space="0" w:color="auto"/>
              <w:right w:val="nil"/>
            </w:tcBorders>
            <w:shd w:val="clear" w:color="auto" w:fill="auto"/>
            <w:vAlign w:val="center"/>
            <w:hideMark/>
          </w:tcPr>
          <w:p w14:paraId="68CB194D"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19</w:t>
            </w:r>
          </w:p>
        </w:tc>
        <w:tc>
          <w:tcPr>
            <w:tcW w:w="1018" w:type="dxa"/>
            <w:tcBorders>
              <w:top w:val="nil"/>
              <w:left w:val="single" w:sz="8" w:space="0" w:color="auto"/>
              <w:bottom w:val="single" w:sz="8" w:space="0" w:color="auto"/>
              <w:right w:val="nil"/>
            </w:tcBorders>
            <w:shd w:val="clear" w:color="000000" w:fill="DDEBF7"/>
            <w:noWrap/>
            <w:vAlign w:val="center"/>
            <w:hideMark/>
          </w:tcPr>
          <w:p w14:paraId="5296979B"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1644</w:t>
            </w:r>
            <w:r>
              <w:rPr>
                <w:rFonts w:cs="Arial"/>
                <w:sz w:val="16"/>
                <w:szCs w:val="16"/>
                <w:lang w:eastAsia="en-CA"/>
              </w:rPr>
              <w:t xml:space="preserve"> </w:t>
            </w:r>
            <w:r w:rsidRPr="00247322">
              <w:rPr>
                <w:rFonts w:cs="Arial"/>
                <w:sz w:val="16"/>
                <w:szCs w:val="16"/>
                <w:lang w:eastAsia="en-CA"/>
              </w:rPr>
              <w:t>(12)</w:t>
            </w:r>
          </w:p>
        </w:tc>
        <w:tc>
          <w:tcPr>
            <w:tcW w:w="1048" w:type="dxa"/>
            <w:tcBorders>
              <w:top w:val="nil"/>
              <w:left w:val="nil"/>
              <w:bottom w:val="single" w:sz="8" w:space="0" w:color="auto"/>
              <w:right w:val="single" w:sz="8" w:space="0" w:color="auto"/>
            </w:tcBorders>
            <w:shd w:val="clear" w:color="auto" w:fill="auto"/>
            <w:noWrap/>
            <w:vAlign w:val="center"/>
            <w:hideMark/>
          </w:tcPr>
          <w:p w14:paraId="76430014"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2452</w:t>
            </w:r>
            <w:r w:rsidR="0084577B">
              <w:rPr>
                <w:rFonts w:cs="Arial"/>
                <w:sz w:val="16"/>
                <w:szCs w:val="16"/>
                <w:lang w:eastAsia="en-CA"/>
              </w:rPr>
              <w:t xml:space="preserve"> </w:t>
            </w:r>
            <w:r w:rsidRPr="00247322">
              <w:rPr>
                <w:rFonts w:cs="Arial"/>
                <w:sz w:val="16"/>
                <w:szCs w:val="16"/>
                <w:lang w:eastAsia="en-CA"/>
              </w:rPr>
              <w:t>(77)</w:t>
            </w:r>
          </w:p>
        </w:tc>
        <w:tc>
          <w:tcPr>
            <w:tcW w:w="583" w:type="dxa"/>
            <w:tcBorders>
              <w:top w:val="nil"/>
              <w:left w:val="nil"/>
              <w:bottom w:val="single" w:sz="8" w:space="0" w:color="auto"/>
              <w:right w:val="nil"/>
            </w:tcBorders>
            <w:shd w:val="clear" w:color="000000" w:fill="DDEBF7"/>
            <w:noWrap/>
            <w:vAlign w:val="center"/>
            <w:hideMark/>
          </w:tcPr>
          <w:p w14:paraId="0366F941"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409</w:t>
            </w:r>
          </w:p>
        </w:tc>
        <w:tc>
          <w:tcPr>
            <w:tcW w:w="632" w:type="dxa"/>
            <w:tcBorders>
              <w:top w:val="nil"/>
              <w:left w:val="nil"/>
              <w:bottom w:val="single" w:sz="8" w:space="0" w:color="auto"/>
              <w:right w:val="nil"/>
            </w:tcBorders>
            <w:shd w:val="clear" w:color="auto" w:fill="auto"/>
            <w:noWrap/>
            <w:vAlign w:val="center"/>
            <w:hideMark/>
          </w:tcPr>
          <w:p w14:paraId="2074DB00" w14:textId="77777777" w:rsidR="00464679" w:rsidRPr="00247322" w:rsidRDefault="00464679" w:rsidP="00247322">
            <w:pPr>
              <w:spacing w:before="0" w:after="0"/>
              <w:jc w:val="center"/>
              <w:rPr>
                <w:rFonts w:cs="Arial"/>
                <w:sz w:val="16"/>
                <w:szCs w:val="16"/>
                <w:lang w:eastAsia="en-CA"/>
              </w:rPr>
            </w:pPr>
            <w:r w:rsidRPr="00247322">
              <w:rPr>
                <w:rFonts w:cs="Arial"/>
                <w:sz w:val="16"/>
                <w:szCs w:val="16"/>
                <w:lang w:eastAsia="en-CA"/>
              </w:rPr>
              <w:t>437</w:t>
            </w:r>
          </w:p>
        </w:tc>
      </w:tr>
    </w:tbl>
    <w:p w14:paraId="7CEFF81C" w14:textId="77777777" w:rsidR="00231F74" w:rsidRPr="0084577B" w:rsidRDefault="00231F74" w:rsidP="0084577B">
      <w:pPr>
        <w:pStyle w:val="Caption-Table"/>
      </w:pPr>
      <w:r w:rsidRPr="0084577B">
        <w:lastRenderedPageBreak/>
        <w:t>Table 3: Catch numbers for commercial, mature and immature males and mature and immature female snow, as well as lesser and greater toad crab caught on the comparative survey experiment.</w:t>
      </w:r>
      <w:r w:rsidR="002F51AE">
        <w:t xml:space="preserve"> Vessel name (AV, JM) and captain (A, B) labels are as described in Table 2.</w:t>
      </w:r>
    </w:p>
    <w:tbl>
      <w:tblPr>
        <w:tblW w:w="9559" w:type="dxa"/>
        <w:jc w:val="center"/>
        <w:tblLook w:val="04A0" w:firstRow="1" w:lastRow="0" w:firstColumn="1" w:lastColumn="0" w:noHBand="0" w:noVBand="1"/>
      </w:tblPr>
      <w:tblGrid>
        <w:gridCol w:w="679"/>
        <w:gridCol w:w="519"/>
        <w:gridCol w:w="521"/>
        <w:gridCol w:w="519"/>
        <w:gridCol w:w="521"/>
        <w:gridCol w:w="519"/>
        <w:gridCol w:w="521"/>
        <w:gridCol w:w="640"/>
        <w:gridCol w:w="640"/>
        <w:gridCol w:w="618"/>
        <w:gridCol w:w="618"/>
        <w:gridCol w:w="501"/>
        <w:gridCol w:w="503"/>
        <w:gridCol w:w="559"/>
        <w:gridCol w:w="561"/>
        <w:gridCol w:w="559"/>
        <w:gridCol w:w="561"/>
      </w:tblGrid>
      <w:tr w:rsidR="0084577B" w:rsidRPr="0084577B" w14:paraId="2AFD06D0" w14:textId="77777777" w:rsidTr="0084577B">
        <w:trPr>
          <w:trHeight w:hRule="exact" w:val="202"/>
          <w:jc w:val="center"/>
        </w:trPr>
        <w:tc>
          <w:tcPr>
            <w:tcW w:w="679" w:type="dxa"/>
            <w:vMerge w:val="restart"/>
            <w:tcBorders>
              <w:top w:val="single" w:sz="12" w:space="0" w:color="auto"/>
              <w:left w:val="nil"/>
              <w:right w:val="nil"/>
            </w:tcBorders>
            <w:shd w:val="clear" w:color="auto" w:fill="auto"/>
            <w:noWrap/>
            <w:vAlign w:val="bottom"/>
            <w:hideMark/>
          </w:tcPr>
          <w:p w14:paraId="1D0E540B" w14:textId="77777777" w:rsidR="0084577B" w:rsidRPr="0084577B" w:rsidRDefault="0084577B" w:rsidP="0084577B">
            <w:pPr>
              <w:spacing w:before="0" w:after="0"/>
              <w:rPr>
                <w:rFonts w:cs="Arial"/>
                <w:sz w:val="16"/>
                <w:szCs w:val="16"/>
                <w:lang w:eastAsia="en-CA"/>
              </w:rPr>
            </w:pPr>
            <w:r w:rsidRPr="0084577B">
              <w:rPr>
                <w:rFonts w:cs="Arial"/>
                <w:sz w:val="16"/>
                <w:szCs w:val="16"/>
                <w:lang w:eastAsia="en-CA"/>
              </w:rPr>
              <w:t>Tow ID</w:t>
            </w:r>
          </w:p>
        </w:tc>
        <w:tc>
          <w:tcPr>
            <w:tcW w:w="1040" w:type="dxa"/>
            <w:gridSpan w:val="2"/>
            <w:tcBorders>
              <w:top w:val="single" w:sz="12" w:space="0" w:color="auto"/>
              <w:left w:val="nil"/>
              <w:bottom w:val="nil"/>
              <w:right w:val="nil"/>
            </w:tcBorders>
            <w:shd w:val="clear" w:color="auto" w:fill="auto"/>
            <w:noWrap/>
            <w:vAlign w:val="center"/>
            <w:hideMark/>
          </w:tcPr>
          <w:p w14:paraId="49BAE5DD"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Vessel</w:t>
            </w:r>
          </w:p>
        </w:tc>
        <w:tc>
          <w:tcPr>
            <w:tcW w:w="3360" w:type="dxa"/>
            <w:gridSpan w:val="6"/>
            <w:tcBorders>
              <w:top w:val="single" w:sz="12" w:space="0" w:color="auto"/>
              <w:left w:val="single" w:sz="8" w:space="0" w:color="auto"/>
              <w:bottom w:val="nil"/>
              <w:right w:val="single" w:sz="8" w:space="0" w:color="000000"/>
            </w:tcBorders>
            <w:shd w:val="clear" w:color="auto" w:fill="auto"/>
            <w:noWrap/>
            <w:vAlign w:val="center"/>
            <w:hideMark/>
          </w:tcPr>
          <w:p w14:paraId="22112E26"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Male snow crab</w:t>
            </w:r>
          </w:p>
        </w:tc>
        <w:tc>
          <w:tcPr>
            <w:tcW w:w="2240" w:type="dxa"/>
            <w:gridSpan w:val="4"/>
            <w:tcBorders>
              <w:top w:val="single" w:sz="12" w:space="0" w:color="auto"/>
              <w:left w:val="nil"/>
              <w:bottom w:val="nil"/>
              <w:right w:val="single" w:sz="8" w:space="0" w:color="000000"/>
            </w:tcBorders>
            <w:shd w:val="clear" w:color="auto" w:fill="auto"/>
            <w:noWrap/>
            <w:vAlign w:val="center"/>
            <w:hideMark/>
          </w:tcPr>
          <w:p w14:paraId="082419A3"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Female snow crab</w:t>
            </w:r>
          </w:p>
        </w:tc>
        <w:tc>
          <w:tcPr>
            <w:tcW w:w="2240" w:type="dxa"/>
            <w:gridSpan w:val="4"/>
            <w:tcBorders>
              <w:top w:val="single" w:sz="12" w:space="0" w:color="auto"/>
              <w:left w:val="nil"/>
              <w:bottom w:val="nil"/>
              <w:right w:val="nil"/>
            </w:tcBorders>
            <w:shd w:val="clear" w:color="auto" w:fill="auto"/>
            <w:noWrap/>
            <w:vAlign w:val="center"/>
            <w:hideMark/>
          </w:tcPr>
          <w:p w14:paraId="6BF82DAC"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Toad crab</w:t>
            </w:r>
          </w:p>
        </w:tc>
      </w:tr>
      <w:tr w:rsidR="0084577B" w:rsidRPr="0084577B" w14:paraId="314DB876" w14:textId="77777777" w:rsidTr="0084577B">
        <w:trPr>
          <w:trHeight w:hRule="exact" w:val="202"/>
          <w:jc w:val="center"/>
        </w:trPr>
        <w:tc>
          <w:tcPr>
            <w:tcW w:w="679" w:type="dxa"/>
            <w:vMerge/>
            <w:tcBorders>
              <w:left w:val="nil"/>
              <w:right w:val="nil"/>
            </w:tcBorders>
            <w:vAlign w:val="center"/>
            <w:hideMark/>
          </w:tcPr>
          <w:p w14:paraId="47FB1F9F" w14:textId="77777777" w:rsidR="0084577B" w:rsidRPr="0084577B" w:rsidRDefault="0084577B" w:rsidP="0084577B">
            <w:pPr>
              <w:spacing w:before="0" w:after="0"/>
              <w:jc w:val="center"/>
              <w:rPr>
                <w:rFonts w:cs="Arial"/>
                <w:sz w:val="16"/>
                <w:szCs w:val="16"/>
                <w:lang w:eastAsia="en-CA"/>
              </w:rPr>
            </w:pPr>
          </w:p>
        </w:tc>
        <w:tc>
          <w:tcPr>
            <w:tcW w:w="1040" w:type="dxa"/>
            <w:gridSpan w:val="2"/>
            <w:tcBorders>
              <w:top w:val="nil"/>
              <w:left w:val="nil"/>
              <w:bottom w:val="nil"/>
              <w:right w:val="nil"/>
            </w:tcBorders>
            <w:shd w:val="clear" w:color="auto" w:fill="auto"/>
            <w:noWrap/>
            <w:vAlign w:val="center"/>
            <w:hideMark/>
          </w:tcPr>
          <w:p w14:paraId="07F8EA3C"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Captain</w:t>
            </w:r>
          </w:p>
        </w:tc>
        <w:tc>
          <w:tcPr>
            <w:tcW w:w="1040" w:type="dxa"/>
            <w:gridSpan w:val="2"/>
            <w:tcBorders>
              <w:top w:val="nil"/>
              <w:left w:val="single" w:sz="8" w:space="0" w:color="auto"/>
              <w:bottom w:val="single" w:sz="8" w:space="0" w:color="auto"/>
              <w:right w:val="nil"/>
            </w:tcBorders>
            <w:shd w:val="clear" w:color="auto" w:fill="auto"/>
            <w:noWrap/>
            <w:vAlign w:val="center"/>
            <w:hideMark/>
          </w:tcPr>
          <w:p w14:paraId="733EC09B" w14:textId="77777777" w:rsidR="0084577B" w:rsidRPr="0084577B" w:rsidRDefault="0084577B" w:rsidP="0084577B">
            <w:pPr>
              <w:spacing w:before="0" w:after="0"/>
              <w:jc w:val="center"/>
              <w:rPr>
                <w:rFonts w:cs="Arial"/>
                <w:sz w:val="16"/>
                <w:szCs w:val="16"/>
                <w:lang w:eastAsia="en-CA"/>
              </w:rPr>
            </w:pPr>
            <w:proofErr w:type="spellStart"/>
            <w:r w:rsidRPr="0084577B">
              <w:rPr>
                <w:rFonts w:cs="Arial"/>
                <w:sz w:val="16"/>
                <w:szCs w:val="16"/>
                <w:lang w:eastAsia="en-CA"/>
              </w:rPr>
              <w:t>Commer</w:t>
            </w:r>
            <w:proofErr w:type="spellEnd"/>
            <w:r w:rsidRPr="0084577B">
              <w:rPr>
                <w:rFonts w:cs="Arial"/>
                <w:sz w:val="16"/>
                <w:szCs w:val="16"/>
                <w:lang w:eastAsia="en-CA"/>
              </w:rPr>
              <w:t>.</w:t>
            </w:r>
          </w:p>
        </w:tc>
        <w:tc>
          <w:tcPr>
            <w:tcW w:w="1040" w:type="dxa"/>
            <w:gridSpan w:val="2"/>
            <w:tcBorders>
              <w:top w:val="nil"/>
              <w:left w:val="nil"/>
              <w:bottom w:val="single" w:sz="8" w:space="0" w:color="auto"/>
              <w:right w:val="nil"/>
            </w:tcBorders>
            <w:shd w:val="clear" w:color="auto" w:fill="auto"/>
            <w:noWrap/>
            <w:vAlign w:val="center"/>
            <w:hideMark/>
          </w:tcPr>
          <w:p w14:paraId="496FFF15"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Mature</w:t>
            </w:r>
          </w:p>
        </w:tc>
        <w:tc>
          <w:tcPr>
            <w:tcW w:w="1280" w:type="dxa"/>
            <w:gridSpan w:val="2"/>
            <w:tcBorders>
              <w:top w:val="nil"/>
              <w:left w:val="nil"/>
              <w:bottom w:val="single" w:sz="8" w:space="0" w:color="auto"/>
              <w:right w:val="single" w:sz="8" w:space="0" w:color="000000"/>
            </w:tcBorders>
            <w:shd w:val="clear" w:color="auto" w:fill="auto"/>
            <w:noWrap/>
            <w:vAlign w:val="center"/>
            <w:hideMark/>
          </w:tcPr>
          <w:p w14:paraId="68999D5F"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Immature</w:t>
            </w:r>
          </w:p>
        </w:tc>
        <w:tc>
          <w:tcPr>
            <w:tcW w:w="1236" w:type="dxa"/>
            <w:gridSpan w:val="2"/>
            <w:tcBorders>
              <w:top w:val="nil"/>
              <w:left w:val="nil"/>
              <w:bottom w:val="single" w:sz="8" w:space="0" w:color="auto"/>
              <w:right w:val="nil"/>
            </w:tcBorders>
            <w:shd w:val="clear" w:color="auto" w:fill="auto"/>
            <w:noWrap/>
            <w:vAlign w:val="center"/>
            <w:hideMark/>
          </w:tcPr>
          <w:p w14:paraId="6837300F"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Mature</w:t>
            </w:r>
          </w:p>
        </w:tc>
        <w:tc>
          <w:tcPr>
            <w:tcW w:w="1004" w:type="dxa"/>
            <w:gridSpan w:val="2"/>
            <w:tcBorders>
              <w:top w:val="nil"/>
              <w:left w:val="nil"/>
              <w:bottom w:val="single" w:sz="8" w:space="0" w:color="auto"/>
              <w:right w:val="single" w:sz="8" w:space="0" w:color="000000"/>
            </w:tcBorders>
            <w:shd w:val="clear" w:color="auto" w:fill="auto"/>
            <w:noWrap/>
            <w:vAlign w:val="center"/>
            <w:hideMark/>
          </w:tcPr>
          <w:p w14:paraId="283B9487"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Immature</w:t>
            </w:r>
          </w:p>
        </w:tc>
        <w:tc>
          <w:tcPr>
            <w:tcW w:w="1120" w:type="dxa"/>
            <w:gridSpan w:val="2"/>
            <w:tcBorders>
              <w:top w:val="nil"/>
              <w:left w:val="nil"/>
              <w:bottom w:val="single" w:sz="8" w:space="0" w:color="auto"/>
              <w:right w:val="nil"/>
            </w:tcBorders>
            <w:shd w:val="clear" w:color="auto" w:fill="auto"/>
            <w:noWrap/>
            <w:vAlign w:val="center"/>
            <w:hideMark/>
          </w:tcPr>
          <w:p w14:paraId="10BDDA29"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Lesser</w:t>
            </w:r>
          </w:p>
        </w:tc>
        <w:tc>
          <w:tcPr>
            <w:tcW w:w="1120" w:type="dxa"/>
            <w:gridSpan w:val="2"/>
            <w:tcBorders>
              <w:top w:val="nil"/>
              <w:left w:val="nil"/>
              <w:bottom w:val="single" w:sz="8" w:space="0" w:color="auto"/>
              <w:right w:val="nil"/>
            </w:tcBorders>
            <w:shd w:val="clear" w:color="auto" w:fill="auto"/>
            <w:noWrap/>
            <w:vAlign w:val="center"/>
            <w:hideMark/>
          </w:tcPr>
          <w:p w14:paraId="5E670593" w14:textId="77777777" w:rsidR="0084577B" w:rsidRPr="0084577B" w:rsidRDefault="0084577B" w:rsidP="0084577B">
            <w:pPr>
              <w:spacing w:before="0" w:after="0"/>
              <w:jc w:val="center"/>
              <w:rPr>
                <w:rFonts w:cs="Arial"/>
                <w:sz w:val="16"/>
                <w:szCs w:val="16"/>
                <w:lang w:eastAsia="en-CA"/>
              </w:rPr>
            </w:pPr>
            <w:r w:rsidRPr="0084577B">
              <w:rPr>
                <w:rFonts w:cs="Arial"/>
                <w:sz w:val="16"/>
                <w:szCs w:val="16"/>
                <w:lang w:eastAsia="en-CA"/>
              </w:rPr>
              <w:t>Greater</w:t>
            </w:r>
          </w:p>
        </w:tc>
      </w:tr>
      <w:tr w:rsidR="0084577B" w:rsidRPr="0084577B" w14:paraId="66B72C06" w14:textId="77777777" w:rsidTr="0084577B">
        <w:trPr>
          <w:trHeight w:val="240"/>
          <w:jc w:val="center"/>
        </w:trPr>
        <w:tc>
          <w:tcPr>
            <w:tcW w:w="679" w:type="dxa"/>
            <w:vMerge/>
            <w:tcBorders>
              <w:left w:val="nil"/>
              <w:bottom w:val="single" w:sz="6" w:space="0" w:color="auto"/>
              <w:right w:val="nil"/>
            </w:tcBorders>
            <w:shd w:val="clear" w:color="auto" w:fill="auto"/>
            <w:noWrap/>
            <w:vAlign w:val="center"/>
            <w:hideMark/>
          </w:tcPr>
          <w:p w14:paraId="0DAA5B77" w14:textId="77777777" w:rsidR="0084577B" w:rsidRPr="0084577B" w:rsidRDefault="0084577B" w:rsidP="0084577B">
            <w:pPr>
              <w:spacing w:before="0" w:after="0"/>
              <w:jc w:val="center"/>
              <w:rPr>
                <w:rFonts w:cs="Arial"/>
                <w:sz w:val="16"/>
                <w:szCs w:val="16"/>
                <w:lang w:eastAsia="en-CA"/>
              </w:rPr>
            </w:pPr>
          </w:p>
        </w:tc>
        <w:tc>
          <w:tcPr>
            <w:tcW w:w="519" w:type="dxa"/>
            <w:tcBorders>
              <w:top w:val="single" w:sz="8" w:space="0" w:color="auto"/>
              <w:left w:val="single" w:sz="8" w:space="0" w:color="auto"/>
              <w:bottom w:val="single" w:sz="6" w:space="0" w:color="auto"/>
              <w:right w:val="nil"/>
            </w:tcBorders>
            <w:shd w:val="clear" w:color="000000" w:fill="DDEBF7"/>
            <w:noWrap/>
            <w:vAlign w:val="center"/>
            <w:hideMark/>
          </w:tcPr>
          <w:p w14:paraId="5B839A7A"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AV</w:t>
            </w:r>
          </w:p>
        </w:tc>
        <w:tc>
          <w:tcPr>
            <w:tcW w:w="521" w:type="dxa"/>
            <w:tcBorders>
              <w:top w:val="single" w:sz="8" w:space="0" w:color="auto"/>
              <w:left w:val="nil"/>
              <w:bottom w:val="single" w:sz="6" w:space="0" w:color="auto"/>
              <w:right w:val="single" w:sz="8" w:space="0" w:color="auto"/>
            </w:tcBorders>
            <w:shd w:val="clear" w:color="auto" w:fill="auto"/>
            <w:noWrap/>
            <w:vAlign w:val="center"/>
            <w:hideMark/>
          </w:tcPr>
          <w:p w14:paraId="62CA27A4"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JM</w:t>
            </w:r>
          </w:p>
        </w:tc>
        <w:tc>
          <w:tcPr>
            <w:tcW w:w="519" w:type="dxa"/>
            <w:tcBorders>
              <w:top w:val="nil"/>
              <w:left w:val="nil"/>
              <w:bottom w:val="single" w:sz="6" w:space="0" w:color="auto"/>
              <w:right w:val="nil"/>
            </w:tcBorders>
            <w:shd w:val="clear" w:color="000000" w:fill="DDEBF7"/>
            <w:noWrap/>
            <w:vAlign w:val="center"/>
            <w:hideMark/>
          </w:tcPr>
          <w:p w14:paraId="005F98F2"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AV</w:t>
            </w:r>
          </w:p>
        </w:tc>
        <w:tc>
          <w:tcPr>
            <w:tcW w:w="521" w:type="dxa"/>
            <w:tcBorders>
              <w:top w:val="nil"/>
              <w:left w:val="nil"/>
              <w:bottom w:val="single" w:sz="6" w:space="0" w:color="auto"/>
              <w:right w:val="nil"/>
            </w:tcBorders>
            <w:shd w:val="clear" w:color="auto" w:fill="auto"/>
            <w:noWrap/>
            <w:vAlign w:val="center"/>
            <w:hideMark/>
          </w:tcPr>
          <w:p w14:paraId="6E7B31A3"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JM</w:t>
            </w:r>
          </w:p>
        </w:tc>
        <w:tc>
          <w:tcPr>
            <w:tcW w:w="519" w:type="dxa"/>
            <w:tcBorders>
              <w:top w:val="nil"/>
              <w:left w:val="single" w:sz="8" w:space="0" w:color="auto"/>
              <w:bottom w:val="single" w:sz="6" w:space="0" w:color="auto"/>
              <w:right w:val="nil"/>
            </w:tcBorders>
            <w:shd w:val="clear" w:color="000000" w:fill="DDEBF7"/>
            <w:noWrap/>
            <w:vAlign w:val="center"/>
            <w:hideMark/>
          </w:tcPr>
          <w:p w14:paraId="072C1D20"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AV</w:t>
            </w:r>
          </w:p>
        </w:tc>
        <w:tc>
          <w:tcPr>
            <w:tcW w:w="521" w:type="dxa"/>
            <w:tcBorders>
              <w:top w:val="nil"/>
              <w:left w:val="nil"/>
              <w:bottom w:val="single" w:sz="6" w:space="0" w:color="auto"/>
              <w:right w:val="single" w:sz="8" w:space="0" w:color="auto"/>
            </w:tcBorders>
            <w:shd w:val="clear" w:color="auto" w:fill="auto"/>
            <w:noWrap/>
            <w:vAlign w:val="center"/>
            <w:hideMark/>
          </w:tcPr>
          <w:p w14:paraId="42660D7F"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JM</w:t>
            </w:r>
          </w:p>
        </w:tc>
        <w:tc>
          <w:tcPr>
            <w:tcW w:w="640" w:type="dxa"/>
            <w:tcBorders>
              <w:top w:val="nil"/>
              <w:left w:val="nil"/>
              <w:bottom w:val="single" w:sz="6" w:space="0" w:color="auto"/>
              <w:right w:val="nil"/>
            </w:tcBorders>
            <w:shd w:val="clear" w:color="000000" w:fill="DDEBF7"/>
            <w:noWrap/>
            <w:vAlign w:val="center"/>
            <w:hideMark/>
          </w:tcPr>
          <w:p w14:paraId="602095CE"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AV</w:t>
            </w:r>
          </w:p>
        </w:tc>
        <w:tc>
          <w:tcPr>
            <w:tcW w:w="640" w:type="dxa"/>
            <w:tcBorders>
              <w:top w:val="nil"/>
              <w:left w:val="nil"/>
              <w:bottom w:val="single" w:sz="6" w:space="0" w:color="auto"/>
              <w:right w:val="nil"/>
            </w:tcBorders>
            <w:shd w:val="clear" w:color="auto" w:fill="auto"/>
            <w:noWrap/>
            <w:vAlign w:val="center"/>
            <w:hideMark/>
          </w:tcPr>
          <w:p w14:paraId="5D1FE36A"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JM</w:t>
            </w:r>
          </w:p>
        </w:tc>
        <w:tc>
          <w:tcPr>
            <w:tcW w:w="618" w:type="dxa"/>
            <w:tcBorders>
              <w:top w:val="nil"/>
              <w:left w:val="single" w:sz="8" w:space="0" w:color="auto"/>
              <w:bottom w:val="single" w:sz="6" w:space="0" w:color="auto"/>
              <w:right w:val="nil"/>
            </w:tcBorders>
            <w:shd w:val="clear" w:color="000000" w:fill="DDEBF7"/>
            <w:noWrap/>
            <w:vAlign w:val="center"/>
            <w:hideMark/>
          </w:tcPr>
          <w:p w14:paraId="2B6442B5"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AV</w:t>
            </w:r>
          </w:p>
        </w:tc>
        <w:tc>
          <w:tcPr>
            <w:tcW w:w="618" w:type="dxa"/>
            <w:tcBorders>
              <w:top w:val="nil"/>
              <w:left w:val="nil"/>
              <w:bottom w:val="single" w:sz="6" w:space="0" w:color="auto"/>
              <w:right w:val="nil"/>
            </w:tcBorders>
            <w:shd w:val="clear" w:color="auto" w:fill="auto"/>
            <w:noWrap/>
            <w:vAlign w:val="center"/>
            <w:hideMark/>
          </w:tcPr>
          <w:p w14:paraId="405FF47E"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JM</w:t>
            </w:r>
          </w:p>
        </w:tc>
        <w:tc>
          <w:tcPr>
            <w:tcW w:w="501" w:type="dxa"/>
            <w:tcBorders>
              <w:top w:val="nil"/>
              <w:left w:val="single" w:sz="8" w:space="0" w:color="auto"/>
              <w:bottom w:val="single" w:sz="6" w:space="0" w:color="auto"/>
              <w:right w:val="nil"/>
            </w:tcBorders>
            <w:shd w:val="clear" w:color="000000" w:fill="DDEBF7"/>
            <w:noWrap/>
            <w:vAlign w:val="center"/>
            <w:hideMark/>
          </w:tcPr>
          <w:p w14:paraId="3C335E57"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AV</w:t>
            </w:r>
          </w:p>
        </w:tc>
        <w:tc>
          <w:tcPr>
            <w:tcW w:w="503" w:type="dxa"/>
            <w:tcBorders>
              <w:top w:val="nil"/>
              <w:left w:val="nil"/>
              <w:bottom w:val="single" w:sz="6" w:space="0" w:color="auto"/>
              <w:right w:val="nil"/>
            </w:tcBorders>
            <w:shd w:val="clear" w:color="auto" w:fill="auto"/>
            <w:noWrap/>
            <w:vAlign w:val="center"/>
            <w:hideMark/>
          </w:tcPr>
          <w:p w14:paraId="19B6FDE8"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JM</w:t>
            </w:r>
          </w:p>
        </w:tc>
        <w:tc>
          <w:tcPr>
            <w:tcW w:w="559" w:type="dxa"/>
            <w:tcBorders>
              <w:top w:val="nil"/>
              <w:left w:val="single" w:sz="8" w:space="0" w:color="auto"/>
              <w:bottom w:val="single" w:sz="6" w:space="0" w:color="auto"/>
              <w:right w:val="nil"/>
            </w:tcBorders>
            <w:shd w:val="clear" w:color="000000" w:fill="DDEBF7"/>
            <w:noWrap/>
            <w:vAlign w:val="center"/>
            <w:hideMark/>
          </w:tcPr>
          <w:p w14:paraId="1C378001"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AV</w:t>
            </w:r>
          </w:p>
        </w:tc>
        <w:tc>
          <w:tcPr>
            <w:tcW w:w="561" w:type="dxa"/>
            <w:tcBorders>
              <w:top w:val="nil"/>
              <w:left w:val="nil"/>
              <w:bottom w:val="single" w:sz="6" w:space="0" w:color="auto"/>
              <w:right w:val="single" w:sz="8" w:space="0" w:color="auto"/>
            </w:tcBorders>
            <w:shd w:val="clear" w:color="auto" w:fill="auto"/>
            <w:noWrap/>
            <w:vAlign w:val="center"/>
            <w:hideMark/>
          </w:tcPr>
          <w:p w14:paraId="18366E39"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JM</w:t>
            </w:r>
          </w:p>
        </w:tc>
        <w:tc>
          <w:tcPr>
            <w:tcW w:w="559" w:type="dxa"/>
            <w:tcBorders>
              <w:top w:val="nil"/>
              <w:left w:val="nil"/>
              <w:bottom w:val="single" w:sz="6" w:space="0" w:color="auto"/>
              <w:right w:val="nil"/>
            </w:tcBorders>
            <w:shd w:val="clear" w:color="000000" w:fill="DDEBF7"/>
            <w:noWrap/>
            <w:vAlign w:val="center"/>
            <w:hideMark/>
          </w:tcPr>
          <w:p w14:paraId="7B2F3B99"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AV</w:t>
            </w:r>
          </w:p>
        </w:tc>
        <w:tc>
          <w:tcPr>
            <w:tcW w:w="561" w:type="dxa"/>
            <w:tcBorders>
              <w:top w:val="nil"/>
              <w:left w:val="nil"/>
              <w:bottom w:val="single" w:sz="6" w:space="0" w:color="auto"/>
              <w:right w:val="nil"/>
            </w:tcBorders>
            <w:shd w:val="clear" w:color="auto" w:fill="auto"/>
            <w:noWrap/>
            <w:vAlign w:val="center"/>
            <w:hideMark/>
          </w:tcPr>
          <w:p w14:paraId="5E0E53F1" w14:textId="77777777" w:rsidR="0084577B" w:rsidRPr="0084577B" w:rsidRDefault="0084577B" w:rsidP="0084577B">
            <w:pPr>
              <w:spacing w:before="0" w:after="0"/>
              <w:jc w:val="right"/>
              <w:rPr>
                <w:rFonts w:cs="Arial"/>
                <w:sz w:val="16"/>
                <w:szCs w:val="16"/>
                <w:lang w:eastAsia="en-CA"/>
              </w:rPr>
            </w:pPr>
            <w:r w:rsidRPr="0084577B">
              <w:rPr>
                <w:rFonts w:cs="Arial"/>
                <w:sz w:val="16"/>
                <w:szCs w:val="16"/>
                <w:lang w:eastAsia="en-CA"/>
              </w:rPr>
              <w:t>JM</w:t>
            </w:r>
          </w:p>
        </w:tc>
      </w:tr>
      <w:tr w:rsidR="00231F74" w:rsidRPr="0084577B" w14:paraId="6DE7E7CE" w14:textId="77777777" w:rsidTr="0084577B">
        <w:trPr>
          <w:trHeight w:val="192"/>
          <w:jc w:val="center"/>
        </w:trPr>
        <w:tc>
          <w:tcPr>
            <w:tcW w:w="679" w:type="dxa"/>
            <w:tcBorders>
              <w:top w:val="single" w:sz="6" w:space="0" w:color="auto"/>
              <w:left w:val="nil"/>
              <w:bottom w:val="nil"/>
              <w:right w:val="nil"/>
            </w:tcBorders>
            <w:shd w:val="clear" w:color="auto" w:fill="auto"/>
            <w:noWrap/>
            <w:vAlign w:val="center"/>
            <w:hideMark/>
          </w:tcPr>
          <w:p w14:paraId="1C20DC77"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330F</w:t>
            </w:r>
          </w:p>
        </w:tc>
        <w:tc>
          <w:tcPr>
            <w:tcW w:w="519" w:type="dxa"/>
            <w:tcBorders>
              <w:top w:val="single" w:sz="6" w:space="0" w:color="auto"/>
              <w:left w:val="single" w:sz="8" w:space="0" w:color="auto"/>
              <w:bottom w:val="nil"/>
              <w:right w:val="nil"/>
            </w:tcBorders>
            <w:shd w:val="clear" w:color="000000" w:fill="DDEBF7"/>
            <w:noWrap/>
            <w:vAlign w:val="center"/>
            <w:hideMark/>
          </w:tcPr>
          <w:p w14:paraId="33B6857E"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single" w:sz="6" w:space="0" w:color="auto"/>
              <w:left w:val="nil"/>
              <w:bottom w:val="nil"/>
              <w:right w:val="single" w:sz="8" w:space="0" w:color="auto"/>
            </w:tcBorders>
            <w:shd w:val="clear" w:color="auto" w:fill="auto"/>
            <w:noWrap/>
            <w:vAlign w:val="center"/>
            <w:hideMark/>
          </w:tcPr>
          <w:p w14:paraId="7C2BF874"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single" w:sz="6" w:space="0" w:color="auto"/>
              <w:left w:val="nil"/>
              <w:bottom w:val="nil"/>
              <w:right w:val="nil"/>
            </w:tcBorders>
            <w:shd w:val="clear" w:color="000000" w:fill="DDEBF7"/>
            <w:noWrap/>
            <w:vAlign w:val="center"/>
            <w:hideMark/>
          </w:tcPr>
          <w:p w14:paraId="3DE7777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21" w:type="dxa"/>
            <w:tcBorders>
              <w:top w:val="single" w:sz="6" w:space="0" w:color="auto"/>
              <w:left w:val="nil"/>
              <w:bottom w:val="nil"/>
              <w:right w:val="nil"/>
            </w:tcBorders>
            <w:shd w:val="clear" w:color="auto" w:fill="auto"/>
            <w:noWrap/>
            <w:vAlign w:val="center"/>
            <w:hideMark/>
          </w:tcPr>
          <w:p w14:paraId="73E018A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19" w:type="dxa"/>
            <w:tcBorders>
              <w:top w:val="single" w:sz="6" w:space="0" w:color="auto"/>
              <w:left w:val="single" w:sz="8" w:space="0" w:color="auto"/>
              <w:bottom w:val="nil"/>
              <w:right w:val="nil"/>
            </w:tcBorders>
            <w:shd w:val="clear" w:color="000000" w:fill="DDEBF7"/>
            <w:noWrap/>
            <w:vAlign w:val="center"/>
            <w:hideMark/>
          </w:tcPr>
          <w:p w14:paraId="771DBBF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c>
          <w:tcPr>
            <w:tcW w:w="521" w:type="dxa"/>
            <w:tcBorders>
              <w:top w:val="single" w:sz="6" w:space="0" w:color="auto"/>
              <w:left w:val="nil"/>
              <w:bottom w:val="nil"/>
              <w:right w:val="single" w:sz="8" w:space="0" w:color="auto"/>
            </w:tcBorders>
            <w:shd w:val="clear" w:color="auto" w:fill="auto"/>
            <w:noWrap/>
            <w:vAlign w:val="center"/>
            <w:hideMark/>
          </w:tcPr>
          <w:p w14:paraId="4AC1E18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640" w:type="dxa"/>
            <w:tcBorders>
              <w:top w:val="single" w:sz="6" w:space="0" w:color="auto"/>
              <w:left w:val="nil"/>
              <w:bottom w:val="nil"/>
              <w:right w:val="nil"/>
            </w:tcBorders>
            <w:shd w:val="clear" w:color="000000" w:fill="DDEBF7"/>
            <w:noWrap/>
            <w:vAlign w:val="center"/>
            <w:hideMark/>
          </w:tcPr>
          <w:p w14:paraId="0AF4F0C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43</w:t>
            </w:r>
          </w:p>
        </w:tc>
        <w:tc>
          <w:tcPr>
            <w:tcW w:w="640" w:type="dxa"/>
            <w:tcBorders>
              <w:top w:val="single" w:sz="6" w:space="0" w:color="auto"/>
              <w:left w:val="nil"/>
              <w:bottom w:val="nil"/>
              <w:right w:val="nil"/>
            </w:tcBorders>
            <w:shd w:val="clear" w:color="auto" w:fill="auto"/>
            <w:noWrap/>
            <w:vAlign w:val="center"/>
            <w:hideMark/>
          </w:tcPr>
          <w:p w14:paraId="71C6A14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64</w:t>
            </w:r>
          </w:p>
        </w:tc>
        <w:tc>
          <w:tcPr>
            <w:tcW w:w="618" w:type="dxa"/>
            <w:tcBorders>
              <w:top w:val="single" w:sz="6" w:space="0" w:color="auto"/>
              <w:left w:val="single" w:sz="8" w:space="0" w:color="auto"/>
              <w:bottom w:val="nil"/>
              <w:right w:val="nil"/>
            </w:tcBorders>
            <w:shd w:val="clear" w:color="000000" w:fill="DDEBF7"/>
            <w:noWrap/>
            <w:vAlign w:val="center"/>
            <w:hideMark/>
          </w:tcPr>
          <w:p w14:paraId="6C25A1C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23</w:t>
            </w:r>
          </w:p>
        </w:tc>
        <w:tc>
          <w:tcPr>
            <w:tcW w:w="618" w:type="dxa"/>
            <w:tcBorders>
              <w:top w:val="single" w:sz="6" w:space="0" w:color="auto"/>
              <w:left w:val="nil"/>
              <w:bottom w:val="nil"/>
              <w:right w:val="nil"/>
            </w:tcBorders>
            <w:shd w:val="clear" w:color="auto" w:fill="auto"/>
            <w:noWrap/>
            <w:vAlign w:val="center"/>
            <w:hideMark/>
          </w:tcPr>
          <w:p w14:paraId="7ABBC3F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01" w:type="dxa"/>
            <w:tcBorders>
              <w:top w:val="single" w:sz="6" w:space="0" w:color="auto"/>
              <w:left w:val="single" w:sz="8" w:space="0" w:color="auto"/>
              <w:bottom w:val="nil"/>
              <w:right w:val="nil"/>
            </w:tcBorders>
            <w:shd w:val="clear" w:color="000000" w:fill="DDEBF7"/>
            <w:noWrap/>
            <w:vAlign w:val="center"/>
            <w:hideMark/>
          </w:tcPr>
          <w:p w14:paraId="105A3DB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503" w:type="dxa"/>
            <w:tcBorders>
              <w:top w:val="single" w:sz="6" w:space="0" w:color="auto"/>
              <w:left w:val="nil"/>
              <w:bottom w:val="nil"/>
              <w:right w:val="nil"/>
            </w:tcBorders>
            <w:shd w:val="clear" w:color="auto" w:fill="auto"/>
            <w:noWrap/>
            <w:vAlign w:val="center"/>
            <w:hideMark/>
          </w:tcPr>
          <w:p w14:paraId="70FD6A1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33</w:t>
            </w:r>
          </w:p>
        </w:tc>
        <w:tc>
          <w:tcPr>
            <w:tcW w:w="559" w:type="dxa"/>
            <w:tcBorders>
              <w:top w:val="single" w:sz="6" w:space="0" w:color="auto"/>
              <w:left w:val="single" w:sz="8" w:space="0" w:color="auto"/>
              <w:bottom w:val="nil"/>
              <w:right w:val="nil"/>
            </w:tcBorders>
            <w:shd w:val="clear" w:color="000000" w:fill="DDEBF7"/>
            <w:noWrap/>
            <w:vAlign w:val="center"/>
            <w:hideMark/>
          </w:tcPr>
          <w:p w14:paraId="44DCF14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61" w:type="dxa"/>
            <w:tcBorders>
              <w:top w:val="single" w:sz="6" w:space="0" w:color="auto"/>
              <w:left w:val="nil"/>
              <w:bottom w:val="nil"/>
              <w:right w:val="single" w:sz="8" w:space="0" w:color="auto"/>
            </w:tcBorders>
            <w:shd w:val="clear" w:color="auto" w:fill="auto"/>
            <w:noWrap/>
            <w:vAlign w:val="center"/>
            <w:hideMark/>
          </w:tcPr>
          <w:p w14:paraId="6B218F6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59" w:type="dxa"/>
            <w:tcBorders>
              <w:top w:val="single" w:sz="6" w:space="0" w:color="auto"/>
              <w:left w:val="nil"/>
              <w:bottom w:val="nil"/>
              <w:right w:val="nil"/>
            </w:tcBorders>
            <w:shd w:val="clear" w:color="000000" w:fill="DDEBF7"/>
            <w:noWrap/>
            <w:vAlign w:val="center"/>
            <w:hideMark/>
          </w:tcPr>
          <w:p w14:paraId="0187555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single" w:sz="6" w:space="0" w:color="auto"/>
              <w:left w:val="nil"/>
              <w:bottom w:val="nil"/>
              <w:right w:val="nil"/>
            </w:tcBorders>
            <w:shd w:val="clear" w:color="auto" w:fill="auto"/>
            <w:noWrap/>
            <w:vAlign w:val="center"/>
            <w:hideMark/>
          </w:tcPr>
          <w:p w14:paraId="3FE2767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6364C2F5"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74B4CC0F"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336A1</w:t>
            </w:r>
          </w:p>
        </w:tc>
        <w:tc>
          <w:tcPr>
            <w:tcW w:w="519" w:type="dxa"/>
            <w:tcBorders>
              <w:top w:val="nil"/>
              <w:left w:val="single" w:sz="8" w:space="0" w:color="auto"/>
              <w:bottom w:val="nil"/>
              <w:right w:val="nil"/>
            </w:tcBorders>
            <w:shd w:val="clear" w:color="000000" w:fill="DDEBF7"/>
            <w:noWrap/>
            <w:vAlign w:val="center"/>
            <w:hideMark/>
          </w:tcPr>
          <w:p w14:paraId="57054FF6"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01D97B9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0F6726E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21" w:type="dxa"/>
            <w:tcBorders>
              <w:top w:val="nil"/>
              <w:left w:val="nil"/>
              <w:bottom w:val="nil"/>
              <w:right w:val="nil"/>
            </w:tcBorders>
            <w:shd w:val="clear" w:color="auto" w:fill="auto"/>
            <w:noWrap/>
            <w:vAlign w:val="center"/>
            <w:hideMark/>
          </w:tcPr>
          <w:p w14:paraId="034D082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14:paraId="3D3D7CA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21" w:type="dxa"/>
            <w:tcBorders>
              <w:top w:val="nil"/>
              <w:left w:val="nil"/>
              <w:bottom w:val="nil"/>
              <w:right w:val="single" w:sz="8" w:space="0" w:color="auto"/>
            </w:tcBorders>
            <w:shd w:val="clear" w:color="auto" w:fill="auto"/>
            <w:noWrap/>
            <w:vAlign w:val="center"/>
            <w:hideMark/>
          </w:tcPr>
          <w:p w14:paraId="7AE4FCD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13</w:t>
            </w:r>
          </w:p>
        </w:tc>
        <w:tc>
          <w:tcPr>
            <w:tcW w:w="640" w:type="dxa"/>
            <w:tcBorders>
              <w:top w:val="nil"/>
              <w:left w:val="nil"/>
              <w:bottom w:val="nil"/>
              <w:right w:val="nil"/>
            </w:tcBorders>
            <w:shd w:val="clear" w:color="000000" w:fill="DDEBF7"/>
            <w:noWrap/>
            <w:vAlign w:val="center"/>
            <w:hideMark/>
          </w:tcPr>
          <w:p w14:paraId="3DC5E9C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25</w:t>
            </w:r>
          </w:p>
        </w:tc>
        <w:tc>
          <w:tcPr>
            <w:tcW w:w="640" w:type="dxa"/>
            <w:tcBorders>
              <w:top w:val="nil"/>
              <w:left w:val="nil"/>
              <w:bottom w:val="nil"/>
              <w:right w:val="nil"/>
            </w:tcBorders>
            <w:shd w:val="clear" w:color="auto" w:fill="auto"/>
            <w:noWrap/>
            <w:vAlign w:val="center"/>
            <w:hideMark/>
          </w:tcPr>
          <w:p w14:paraId="6CA741C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30</w:t>
            </w:r>
          </w:p>
        </w:tc>
        <w:tc>
          <w:tcPr>
            <w:tcW w:w="618" w:type="dxa"/>
            <w:tcBorders>
              <w:top w:val="nil"/>
              <w:left w:val="single" w:sz="8" w:space="0" w:color="auto"/>
              <w:bottom w:val="nil"/>
              <w:right w:val="nil"/>
            </w:tcBorders>
            <w:shd w:val="clear" w:color="000000" w:fill="DDEBF7"/>
            <w:noWrap/>
            <w:vAlign w:val="center"/>
            <w:hideMark/>
          </w:tcPr>
          <w:p w14:paraId="679437A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3C26F38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3D596C4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3" w:type="dxa"/>
            <w:tcBorders>
              <w:top w:val="nil"/>
              <w:left w:val="nil"/>
              <w:bottom w:val="nil"/>
              <w:right w:val="nil"/>
            </w:tcBorders>
            <w:shd w:val="clear" w:color="auto" w:fill="auto"/>
            <w:noWrap/>
            <w:vAlign w:val="center"/>
            <w:hideMark/>
          </w:tcPr>
          <w:p w14:paraId="2A9C427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14:paraId="47AE216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7E43336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73187E0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0DA739E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0F95067E"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2B9816C2"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327F</w:t>
            </w:r>
          </w:p>
        </w:tc>
        <w:tc>
          <w:tcPr>
            <w:tcW w:w="519" w:type="dxa"/>
            <w:tcBorders>
              <w:top w:val="nil"/>
              <w:left w:val="single" w:sz="8" w:space="0" w:color="auto"/>
              <w:bottom w:val="nil"/>
              <w:right w:val="nil"/>
            </w:tcBorders>
            <w:shd w:val="clear" w:color="000000" w:fill="DDEBF7"/>
            <w:noWrap/>
            <w:vAlign w:val="center"/>
            <w:hideMark/>
          </w:tcPr>
          <w:p w14:paraId="04ADDD95"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1D1A4D16"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150C021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521" w:type="dxa"/>
            <w:tcBorders>
              <w:top w:val="nil"/>
              <w:left w:val="nil"/>
              <w:bottom w:val="nil"/>
              <w:right w:val="nil"/>
            </w:tcBorders>
            <w:shd w:val="clear" w:color="auto" w:fill="auto"/>
            <w:noWrap/>
            <w:vAlign w:val="center"/>
            <w:hideMark/>
          </w:tcPr>
          <w:p w14:paraId="08B7D4B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w:t>
            </w:r>
          </w:p>
        </w:tc>
        <w:tc>
          <w:tcPr>
            <w:tcW w:w="519" w:type="dxa"/>
            <w:tcBorders>
              <w:top w:val="nil"/>
              <w:left w:val="single" w:sz="8" w:space="0" w:color="auto"/>
              <w:bottom w:val="nil"/>
              <w:right w:val="nil"/>
            </w:tcBorders>
            <w:shd w:val="clear" w:color="000000" w:fill="DDEBF7"/>
            <w:noWrap/>
            <w:vAlign w:val="center"/>
            <w:hideMark/>
          </w:tcPr>
          <w:p w14:paraId="0F682D1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15</w:t>
            </w:r>
          </w:p>
        </w:tc>
        <w:tc>
          <w:tcPr>
            <w:tcW w:w="521" w:type="dxa"/>
            <w:tcBorders>
              <w:top w:val="nil"/>
              <w:left w:val="nil"/>
              <w:bottom w:val="nil"/>
              <w:right w:val="single" w:sz="8" w:space="0" w:color="auto"/>
            </w:tcBorders>
            <w:shd w:val="clear" w:color="auto" w:fill="auto"/>
            <w:noWrap/>
            <w:vAlign w:val="center"/>
            <w:hideMark/>
          </w:tcPr>
          <w:p w14:paraId="2A96EFE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25</w:t>
            </w:r>
          </w:p>
        </w:tc>
        <w:tc>
          <w:tcPr>
            <w:tcW w:w="640" w:type="dxa"/>
            <w:tcBorders>
              <w:top w:val="nil"/>
              <w:left w:val="nil"/>
              <w:bottom w:val="nil"/>
              <w:right w:val="nil"/>
            </w:tcBorders>
            <w:shd w:val="clear" w:color="000000" w:fill="DDEBF7"/>
            <w:noWrap/>
            <w:vAlign w:val="center"/>
            <w:hideMark/>
          </w:tcPr>
          <w:p w14:paraId="7B7E1FE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36</w:t>
            </w:r>
          </w:p>
        </w:tc>
        <w:tc>
          <w:tcPr>
            <w:tcW w:w="640" w:type="dxa"/>
            <w:tcBorders>
              <w:top w:val="nil"/>
              <w:left w:val="nil"/>
              <w:bottom w:val="nil"/>
              <w:right w:val="nil"/>
            </w:tcBorders>
            <w:shd w:val="clear" w:color="auto" w:fill="auto"/>
            <w:noWrap/>
            <w:vAlign w:val="center"/>
            <w:hideMark/>
          </w:tcPr>
          <w:p w14:paraId="309A902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43</w:t>
            </w:r>
          </w:p>
        </w:tc>
        <w:tc>
          <w:tcPr>
            <w:tcW w:w="618" w:type="dxa"/>
            <w:tcBorders>
              <w:top w:val="nil"/>
              <w:left w:val="single" w:sz="8" w:space="0" w:color="auto"/>
              <w:bottom w:val="nil"/>
              <w:right w:val="nil"/>
            </w:tcBorders>
            <w:shd w:val="clear" w:color="000000" w:fill="DDEBF7"/>
            <w:noWrap/>
            <w:vAlign w:val="center"/>
            <w:hideMark/>
          </w:tcPr>
          <w:p w14:paraId="3497DFE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4174CD2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38EF01C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w:t>
            </w:r>
          </w:p>
        </w:tc>
        <w:tc>
          <w:tcPr>
            <w:tcW w:w="503" w:type="dxa"/>
            <w:tcBorders>
              <w:top w:val="nil"/>
              <w:left w:val="nil"/>
              <w:bottom w:val="nil"/>
              <w:right w:val="nil"/>
            </w:tcBorders>
            <w:shd w:val="clear" w:color="auto" w:fill="auto"/>
            <w:noWrap/>
            <w:vAlign w:val="center"/>
            <w:hideMark/>
          </w:tcPr>
          <w:p w14:paraId="4424C48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14:paraId="51944B9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4124531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2995846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68047F5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2207594F"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6326CEDC"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332F</w:t>
            </w:r>
          </w:p>
        </w:tc>
        <w:tc>
          <w:tcPr>
            <w:tcW w:w="519" w:type="dxa"/>
            <w:tcBorders>
              <w:top w:val="nil"/>
              <w:left w:val="single" w:sz="8" w:space="0" w:color="auto"/>
              <w:bottom w:val="nil"/>
              <w:right w:val="nil"/>
            </w:tcBorders>
            <w:shd w:val="clear" w:color="000000" w:fill="DDEBF7"/>
            <w:noWrap/>
            <w:vAlign w:val="center"/>
            <w:hideMark/>
          </w:tcPr>
          <w:p w14:paraId="62DACBE0"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7ECC372C"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7B6D9B4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521" w:type="dxa"/>
            <w:tcBorders>
              <w:top w:val="nil"/>
              <w:left w:val="nil"/>
              <w:bottom w:val="nil"/>
              <w:right w:val="nil"/>
            </w:tcBorders>
            <w:shd w:val="clear" w:color="auto" w:fill="auto"/>
            <w:noWrap/>
            <w:vAlign w:val="center"/>
            <w:hideMark/>
          </w:tcPr>
          <w:p w14:paraId="36EADC3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14:paraId="6B0F19B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15</w:t>
            </w:r>
          </w:p>
        </w:tc>
        <w:tc>
          <w:tcPr>
            <w:tcW w:w="521" w:type="dxa"/>
            <w:tcBorders>
              <w:top w:val="nil"/>
              <w:left w:val="nil"/>
              <w:bottom w:val="nil"/>
              <w:right w:val="single" w:sz="8" w:space="0" w:color="auto"/>
            </w:tcBorders>
            <w:shd w:val="clear" w:color="auto" w:fill="auto"/>
            <w:noWrap/>
            <w:vAlign w:val="center"/>
            <w:hideMark/>
          </w:tcPr>
          <w:p w14:paraId="3D59BB3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15</w:t>
            </w:r>
          </w:p>
        </w:tc>
        <w:tc>
          <w:tcPr>
            <w:tcW w:w="640" w:type="dxa"/>
            <w:tcBorders>
              <w:top w:val="nil"/>
              <w:left w:val="nil"/>
              <w:bottom w:val="nil"/>
              <w:right w:val="nil"/>
            </w:tcBorders>
            <w:shd w:val="clear" w:color="000000" w:fill="DDEBF7"/>
            <w:noWrap/>
            <w:vAlign w:val="center"/>
            <w:hideMark/>
          </w:tcPr>
          <w:p w14:paraId="366F5EF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33</w:t>
            </w:r>
          </w:p>
        </w:tc>
        <w:tc>
          <w:tcPr>
            <w:tcW w:w="640" w:type="dxa"/>
            <w:tcBorders>
              <w:top w:val="nil"/>
              <w:left w:val="nil"/>
              <w:bottom w:val="nil"/>
              <w:right w:val="nil"/>
            </w:tcBorders>
            <w:shd w:val="clear" w:color="auto" w:fill="auto"/>
            <w:noWrap/>
            <w:vAlign w:val="center"/>
            <w:hideMark/>
          </w:tcPr>
          <w:p w14:paraId="699B99A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14:paraId="116266A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0709A78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186BE39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03" w:type="dxa"/>
            <w:tcBorders>
              <w:top w:val="nil"/>
              <w:left w:val="nil"/>
              <w:bottom w:val="nil"/>
              <w:right w:val="nil"/>
            </w:tcBorders>
            <w:shd w:val="clear" w:color="auto" w:fill="auto"/>
            <w:noWrap/>
            <w:vAlign w:val="center"/>
            <w:hideMark/>
          </w:tcPr>
          <w:p w14:paraId="7E070EF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14:paraId="6FD6F8C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251276F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506A634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1C707A0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0F8ED837"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0EF9E699"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322F</w:t>
            </w:r>
          </w:p>
        </w:tc>
        <w:tc>
          <w:tcPr>
            <w:tcW w:w="519" w:type="dxa"/>
            <w:tcBorders>
              <w:top w:val="nil"/>
              <w:left w:val="single" w:sz="8" w:space="0" w:color="auto"/>
              <w:bottom w:val="nil"/>
              <w:right w:val="nil"/>
            </w:tcBorders>
            <w:shd w:val="clear" w:color="000000" w:fill="DDEBF7"/>
            <w:noWrap/>
            <w:vAlign w:val="center"/>
            <w:hideMark/>
          </w:tcPr>
          <w:p w14:paraId="2410263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1A96F362"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2C03C38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w:t>
            </w:r>
          </w:p>
        </w:tc>
        <w:tc>
          <w:tcPr>
            <w:tcW w:w="521" w:type="dxa"/>
            <w:tcBorders>
              <w:top w:val="nil"/>
              <w:left w:val="nil"/>
              <w:bottom w:val="nil"/>
              <w:right w:val="nil"/>
            </w:tcBorders>
            <w:shd w:val="clear" w:color="auto" w:fill="auto"/>
            <w:noWrap/>
            <w:vAlign w:val="center"/>
            <w:hideMark/>
          </w:tcPr>
          <w:p w14:paraId="2771E6F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18</w:t>
            </w:r>
          </w:p>
        </w:tc>
        <w:tc>
          <w:tcPr>
            <w:tcW w:w="519" w:type="dxa"/>
            <w:tcBorders>
              <w:top w:val="nil"/>
              <w:left w:val="single" w:sz="8" w:space="0" w:color="auto"/>
              <w:bottom w:val="nil"/>
              <w:right w:val="nil"/>
            </w:tcBorders>
            <w:shd w:val="clear" w:color="000000" w:fill="DDEBF7"/>
            <w:noWrap/>
            <w:vAlign w:val="center"/>
            <w:hideMark/>
          </w:tcPr>
          <w:p w14:paraId="57B67D6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w:t>
            </w:r>
          </w:p>
        </w:tc>
        <w:tc>
          <w:tcPr>
            <w:tcW w:w="521" w:type="dxa"/>
            <w:tcBorders>
              <w:top w:val="nil"/>
              <w:left w:val="nil"/>
              <w:bottom w:val="nil"/>
              <w:right w:val="single" w:sz="8" w:space="0" w:color="auto"/>
            </w:tcBorders>
            <w:shd w:val="clear" w:color="auto" w:fill="auto"/>
            <w:noWrap/>
            <w:vAlign w:val="center"/>
            <w:hideMark/>
          </w:tcPr>
          <w:p w14:paraId="0EF5B2E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28</w:t>
            </w:r>
          </w:p>
        </w:tc>
        <w:tc>
          <w:tcPr>
            <w:tcW w:w="640" w:type="dxa"/>
            <w:tcBorders>
              <w:top w:val="nil"/>
              <w:left w:val="nil"/>
              <w:bottom w:val="nil"/>
              <w:right w:val="nil"/>
            </w:tcBorders>
            <w:shd w:val="clear" w:color="000000" w:fill="DDEBF7"/>
            <w:noWrap/>
            <w:vAlign w:val="center"/>
            <w:hideMark/>
          </w:tcPr>
          <w:p w14:paraId="02DE3E7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15</w:t>
            </w:r>
          </w:p>
        </w:tc>
        <w:tc>
          <w:tcPr>
            <w:tcW w:w="640" w:type="dxa"/>
            <w:tcBorders>
              <w:top w:val="nil"/>
              <w:left w:val="nil"/>
              <w:bottom w:val="nil"/>
              <w:right w:val="nil"/>
            </w:tcBorders>
            <w:shd w:val="clear" w:color="auto" w:fill="auto"/>
            <w:noWrap/>
            <w:vAlign w:val="center"/>
            <w:hideMark/>
          </w:tcPr>
          <w:p w14:paraId="230FF5B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35</w:t>
            </w:r>
          </w:p>
        </w:tc>
        <w:tc>
          <w:tcPr>
            <w:tcW w:w="618" w:type="dxa"/>
            <w:tcBorders>
              <w:top w:val="nil"/>
              <w:left w:val="single" w:sz="8" w:space="0" w:color="auto"/>
              <w:bottom w:val="nil"/>
              <w:right w:val="nil"/>
            </w:tcBorders>
            <w:shd w:val="clear" w:color="000000" w:fill="DDEBF7"/>
            <w:noWrap/>
            <w:vAlign w:val="center"/>
            <w:hideMark/>
          </w:tcPr>
          <w:p w14:paraId="365218B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123</w:t>
            </w:r>
          </w:p>
        </w:tc>
        <w:tc>
          <w:tcPr>
            <w:tcW w:w="618" w:type="dxa"/>
            <w:tcBorders>
              <w:top w:val="nil"/>
              <w:left w:val="nil"/>
              <w:bottom w:val="nil"/>
              <w:right w:val="nil"/>
            </w:tcBorders>
            <w:shd w:val="clear" w:color="auto" w:fill="auto"/>
            <w:noWrap/>
            <w:vAlign w:val="center"/>
            <w:hideMark/>
          </w:tcPr>
          <w:p w14:paraId="068B0DE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232</w:t>
            </w:r>
          </w:p>
        </w:tc>
        <w:tc>
          <w:tcPr>
            <w:tcW w:w="501" w:type="dxa"/>
            <w:tcBorders>
              <w:top w:val="nil"/>
              <w:left w:val="single" w:sz="8" w:space="0" w:color="auto"/>
              <w:bottom w:val="nil"/>
              <w:right w:val="nil"/>
            </w:tcBorders>
            <w:shd w:val="clear" w:color="000000" w:fill="DDEBF7"/>
            <w:noWrap/>
            <w:vAlign w:val="center"/>
            <w:hideMark/>
          </w:tcPr>
          <w:p w14:paraId="1FA1469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03" w:type="dxa"/>
            <w:tcBorders>
              <w:top w:val="nil"/>
              <w:left w:val="nil"/>
              <w:bottom w:val="nil"/>
              <w:right w:val="nil"/>
            </w:tcBorders>
            <w:shd w:val="clear" w:color="auto" w:fill="auto"/>
            <w:noWrap/>
            <w:vAlign w:val="center"/>
            <w:hideMark/>
          </w:tcPr>
          <w:p w14:paraId="091CCE8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59" w:type="dxa"/>
            <w:tcBorders>
              <w:top w:val="nil"/>
              <w:left w:val="single" w:sz="8" w:space="0" w:color="auto"/>
              <w:bottom w:val="nil"/>
              <w:right w:val="nil"/>
            </w:tcBorders>
            <w:shd w:val="clear" w:color="000000" w:fill="DDEBF7"/>
            <w:noWrap/>
            <w:vAlign w:val="center"/>
            <w:hideMark/>
          </w:tcPr>
          <w:p w14:paraId="312B6D6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6A0FEA6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7F9FFB7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377E9E6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0F5E3BE4" w14:textId="77777777" w:rsidTr="0084577B">
        <w:trPr>
          <w:trHeight w:val="192"/>
          <w:jc w:val="center"/>
        </w:trPr>
        <w:tc>
          <w:tcPr>
            <w:tcW w:w="679" w:type="dxa"/>
            <w:tcBorders>
              <w:top w:val="single" w:sz="8" w:space="0" w:color="auto"/>
              <w:left w:val="nil"/>
              <w:bottom w:val="nil"/>
              <w:right w:val="nil"/>
            </w:tcBorders>
            <w:shd w:val="clear" w:color="auto" w:fill="auto"/>
            <w:noWrap/>
            <w:vAlign w:val="center"/>
            <w:hideMark/>
          </w:tcPr>
          <w:p w14:paraId="76097BD0"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319F</w:t>
            </w:r>
          </w:p>
        </w:tc>
        <w:tc>
          <w:tcPr>
            <w:tcW w:w="519" w:type="dxa"/>
            <w:tcBorders>
              <w:top w:val="single" w:sz="8" w:space="0" w:color="auto"/>
              <w:left w:val="single" w:sz="8" w:space="0" w:color="auto"/>
              <w:bottom w:val="nil"/>
              <w:right w:val="nil"/>
            </w:tcBorders>
            <w:shd w:val="clear" w:color="000000" w:fill="DDEBF7"/>
            <w:noWrap/>
            <w:vAlign w:val="center"/>
            <w:hideMark/>
          </w:tcPr>
          <w:p w14:paraId="64DFBF7D"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single" w:sz="8" w:space="0" w:color="auto"/>
              <w:left w:val="nil"/>
              <w:bottom w:val="nil"/>
              <w:right w:val="single" w:sz="8" w:space="0" w:color="auto"/>
            </w:tcBorders>
            <w:shd w:val="clear" w:color="auto" w:fill="auto"/>
            <w:noWrap/>
            <w:vAlign w:val="center"/>
            <w:hideMark/>
          </w:tcPr>
          <w:p w14:paraId="76C21206"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single" w:sz="8" w:space="0" w:color="auto"/>
              <w:left w:val="nil"/>
              <w:bottom w:val="nil"/>
              <w:right w:val="nil"/>
            </w:tcBorders>
            <w:shd w:val="clear" w:color="000000" w:fill="DDEBF7"/>
            <w:noWrap/>
            <w:vAlign w:val="center"/>
            <w:hideMark/>
          </w:tcPr>
          <w:p w14:paraId="0E3A547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21" w:type="dxa"/>
            <w:tcBorders>
              <w:top w:val="single" w:sz="8" w:space="0" w:color="auto"/>
              <w:left w:val="nil"/>
              <w:bottom w:val="nil"/>
              <w:right w:val="nil"/>
            </w:tcBorders>
            <w:shd w:val="clear" w:color="auto" w:fill="auto"/>
            <w:noWrap/>
            <w:vAlign w:val="center"/>
            <w:hideMark/>
          </w:tcPr>
          <w:p w14:paraId="6EC601A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19" w:type="dxa"/>
            <w:tcBorders>
              <w:top w:val="single" w:sz="8" w:space="0" w:color="auto"/>
              <w:left w:val="single" w:sz="8" w:space="0" w:color="auto"/>
              <w:bottom w:val="nil"/>
              <w:right w:val="nil"/>
            </w:tcBorders>
            <w:shd w:val="clear" w:color="000000" w:fill="DDEBF7"/>
            <w:noWrap/>
            <w:vAlign w:val="center"/>
            <w:hideMark/>
          </w:tcPr>
          <w:p w14:paraId="3D3A9A5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521" w:type="dxa"/>
            <w:tcBorders>
              <w:top w:val="single" w:sz="8" w:space="0" w:color="auto"/>
              <w:left w:val="nil"/>
              <w:bottom w:val="nil"/>
              <w:right w:val="single" w:sz="8" w:space="0" w:color="auto"/>
            </w:tcBorders>
            <w:shd w:val="clear" w:color="auto" w:fill="auto"/>
            <w:noWrap/>
            <w:vAlign w:val="center"/>
            <w:hideMark/>
          </w:tcPr>
          <w:p w14:paraId="0C3FF5D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21</w:t>
            </w:r>
          </w:p>
        </w:tc>
        <w:tc>
          <w:tcPr>
            <w:tcW w:w="640" w:type="dxa"/>
            <w:tcBorders>
              <w:top w:val="single" w:sz="8" w:space="0" w:color="auto"/>
              <w:left w:val="nil"/>
              <w:bottom w:val="nil"/>
              <w:right w:val="nil"/>
            </w:tcBorders>
            <w:shd w:val="clear" w:color="000000" w:fill="DDEBF7"/>
            <w:noWrap/>
            <w:vAlign w:val="center"/>
            <w:hideMark/>
          </w:tcPr>
          <w:p w14:paraId="0CC6103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640" w:type="dxa"/>
            <w:tcBorders>
              <w:top w:val="single" w:sz="8" w:space="0" w:color="auto"/>
              <w:left w:val="nil"/>
              <w:bottom w:val="nil"/>
              <w:right w:val="nil"/>
            </w:tcBorders>
            <w:shd w:val="clear" w:color="auto" w:fill="auto"/>
            <w:noWrap/>
            <w:vAlign w:val="center"/>
            <w:hideMark/>
          </w:tcPr>
          <w:p w14:paraId="2568FE2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130</w:t>
            </w:r>
          </w:p>
        </w:tc>
        <w:tc>
          <w:tcPr>
            <w:tcW w:w="618" w:type="dxa"/>
            <w:tcBorders>
              <w:top w:val="single" w:sz="8" w:space="0" w:color="auto"/>
              <w:left w:val="single" w:sz="8" w:space="0" w:color="auto"/>
              <w:bottom w:val="nil"/>
              <w:right w:val="nil"/>
            </w:tcBorders>
            <w:shd w:val="clear" w:color="000000" w:fill="DDEBF7"/>
            <w:noWrap/>
            <w:vAlign w:val="center"/>
            <w:hideMark/>
          </w:tcPr>
          <w:p w14:paraId="47EACE6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618" w:type="dxa"/>
            <w:tcBorders>
              <w:top w:val="single" w:sz="8" w:space="0" w:color="auto"/>
              <w:left w:val="nil"/>
              <w:bottom w:val="nil"/>
              <w:right w:val="nil"/>
            </w:tcBorders>
            <w:shd w:val="clear" w:color="auto" w:fill="auto"/>
            <w:noWrap/>
            <w:vAlign w:val="center"/>
            <w:hideMark/>
          </w:tcPr>
          <w:p w14:paraId="15FDDE2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76</w:t>
            </w:r>
          </w:p>
        </w:tc>
        <w:tc>
          <w:tcPr>
            <w:tcW w:w="501" w:type="dxa"/>
            <w:tcBorders>
              <w:top w:val="single" w:sz="8" w:space="0" w:color="auto"/>
              <w:left w:val="single" w:sz="8" w:space="0" w:color="auto"/>
              <w:bottom w:val="nil"/>
              <w:right w:val="nil"/>
            </w:tcBorders>
            <w:shd w:val="clear" w:color="000000" w:fill="DDEBF7"/>
            <w:noWrap/>
            <w:vAlign w:val="center"/>
            <w:hideMark/>
          </w:tcPr>
          <w:p w14:paraId="47412F2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03" w:type="dxa"/>
            <w:tcBorders>
              <w:top w:val="single" w:sz="8" w:space="0" w:color="auto"/>
              <w:left w:val="nil"/>
              <w:bottom w:val="nil"/>
              <w:right w:val="nil"/>
            </w:tcBorders>
            <w:shd w:val="clear" w:color="auto" w:fill="auto"/>
            <w:noWrap/>
            <w:vAlign w:val="center"/>
            <w:hideMark/>
          </w:tcPr>
          <w:p w14:paraId="2AB9C31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84</w:t>
            </w:r>
          </w:p>
        </w:tc>
        <w:tc>
          <w:tcPr>
            <w:tcW w:w="559" w:type="dxa"/>
            <w:tcBorders>
              <w:top w:val="single" w:sz="8" w:space="0" w:color="auto"/>
              <w:left w:val="single" w:sz="8" w:space="0" w:color="auto"/>
              <w:bottom w:val="nil"/>
              <w:right w:val="nil"/>
            </w:tcBorders>
            <w:shd w:val="clear" w:color="000000" w:fill="DDEBF7"/>
            <w:noWrap/>
            <w:vAlign w:val="center"/>
            <w:hideMark/>
          </w:tcPr>
          <w:p w14:paraId="337EAC8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61" w:type="dxa"/>
            <w:tcBorders>
              <w:top w:val="single" w:sz="8" w:space="0" w:color="auto"/>
              <w:left w:val="nil"/>
              <w:bottom w:val="nil"/>
              <w:right w:val="single" w:sz="8" w:space="0" w:color="auto"/>
            </w:tcBorders>
            <w:shd w:val="clear" w:color="auto" w:fill="auto"/>
            <w:noWrap/>
            <w:vAlign w:val="center"/>
            <w:hideMark/>
          </w:tcPr>
          <w:p w14:paraId="1DADF9C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59" w:type="dxa"/>
            <w:tcBorders>
              <w:top w:val="single" w:sz="8" w:space="0" w:color="auto"/>
              <w:left w:val="nil"/>
              <w:bottom w:val="nil"/>
              <w:right w:val="nil"/>
            </w:tcBorders>
            <w:shd w:val="clear" w:color="000000" w:fill="DDEBF7"/>
            <w:noWrap/>
            <w:vAlign w:val="center"/>
            <w:hideMark/>
          </w:tcPr>
          <w:p w14:paraId="36544AB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single" w:sz="8" w:space="0" w:color="auto"/>
              <w:left w:val="nil"/>
              <w:bottom w:val="nil"/>
              <w:right w:val="nil"/>
            </w:tcBorders>
            <w:shd w:val="clear" w:color="auto" w:fill="auto"/>
            <w:noWrap/>
            <w:vAlign w:val="center"/>
            <w:hideMark/>
          </w:tcPr>
          <w:p w14:paraId="5AC33F3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69CA5CAA"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2D2C51CD"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304F</w:t>
            </w:r>
          </w:p>
        </w:tc>
        <w:tc>
          <w:tcPr>
            <w:tcW w:w="519" w:type="dxa"/>
            <w:tcBorders>
              <w:top w:val="nil"/>
              <w:left w:val="single" w:sz="8" w:space="0" w:color="auto"/>
              <w:bottom w:val="nil"/>
              <w:right w:val="nil"/>
            </w:tcBorders>
            <w:shd w:val="clear" w:color="000000" w:fill="DDEBF7"/>
            <w:noWrap/>
            <w:vAlign w:val="center"/>
            <w:hideMark/>
          </w:tcPr>
          <w:p w14:paraId="184AF340"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0E62A68F"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799C7A4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w:t>
            </w:r>
          </w:p>
        </w:tc>
        <w:tc>
          <w:tcPr>
            <w:tcW w:w="521" w:type="dxa"/>
            <w:tcBorders>
              <w:top w:val="nil"/>
              <w:left w:val="nil"/>
              <w:bottom w:val="nil"/>
              <w:right w:val="nil"/>
            </w:tcBorders>
            <w:shd w:val="clear" w:color="auto" w:fill="auto"/>
            <w:noWrap/>
            <w:vAlign w:val="center"/>
            <w:hideMark/>
          </w:tcPr>
          <w:p w14:paraId="030C478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14:paraId="09207CA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41</w:t>
            </w:r>
          </w:p>
        </w:tc>
        <w:tc>
          <w:tcPr>
            <w:tcW w:w="521" w:type="dxa"/>
            <w:tcBorders>
              <w:top w:val="nil"/>
              <w:left w:val="nil"/>
              <w:bottom w:val="nil"/>
              <w:right w:val="single" w:sz="8" w:space="0" w:color="auto"/>
            </w:tcBorders>
            <w:shd w:val="clear" w:color="auto" w:fill="auto"/>
            <w:noWrap/>
            <w:vAlign w:val="center"/>
            <w:hideMark/>
          </w:tcPr>
          <w:p w14:paraId="3E5BDE0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26</w:t>
            </w:r>
          </w:p>
        </w:tc>
        <w:tc>
          <w:tcPr>
            <w:tcW w:w="640" w:type="dxa"/>
            <w:tcBorders>
              <w:top w:val="nil"/>
              <w:left w:val="nil"/>
              <w:bottom w:val="nil"/>
              <w:right w:val="nil"/>
            </w:tcBorders>
            <w:shd w:val="clear" w:color="000000" w:fill="DDEBF7"/>
            <w:noWrap/>
            <w:vAlign w:val="center"/>
            <w:hideMark/>
          </w:tcPr>
          <w:p w14:paraId="65609F1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54</w:t>
            </w:r>
          </w:p>
        </w:tc>
        <w:tc>
          <w:tcPr>
            <w:tcW w:w="640" w:type="dxa"/>
            <w:tcBorders>
              <w:top w:val="nil"/>
              <w:left w:val="nil"/>
              <w:bottom w:val="nil"/>
              <w:right w:val="nil"/>
            </w:tcBorders>
            <w:shd w:val="clear" w:color="auto" w:fill="auto"/>
            <w:noWrap/>
            <w:vAlign w:val="center"/>
            <w:hideMark/>
          </w:tcPr>
          <w:p w14:paraId="46C37AD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14:paraId="544C42E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240</w:t>
            </w:r>
          </w:p>
        </w:tc>
        <w:tc>
          <w:tcPr>
            <w:tcW w:w="618" w:type="dxa"/>
            <w:tcBorders>
              <w:top w:val="nil"/>
              <w:left w:val="nil"/>
              <w:bottom w:val="nil"/>
              <w:right w:val="nil"/>
            </w:tcBorders>
            <w:shd w:val="clear" w:color="auto" w:fill="auto"/>
            <w:noWrap/>
            <w:vAlign w:val="center"/>
            <w:hideMark/>
          </w:tcPr>
          <w:p w14:paraId="0CAF659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269</w:t>
            </w:r>
          </w:p>
        </w:tc>
        <w:tc>
          <w:tcPr>
            <w:tcW w:w="501" w:type="dxa"/>
            <w:tcBorders>
              <w:top w:val="nil"/>
              <w:left w:val="single" w:sz="8" w:space="0" w:color="auto"/>
              <w:bottom w:val="nil"/>
              <w:right w:val="nil"/>
            </w:tcBorders>
            <w:shd w:val="clear" w:color="000000" w:fill="DDEBF7"/>
            <w:noWrap/>
            <w:vAlign w:val="center"/>
            <w:hideMark/>
          </w:tcPr>
          <w:p w14:paraId="3FDA461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48</w:t>
            </w:r>
          </w:p>
        </w:tc>
        <w:tc>
          <w:tcPr>
            <w:tcW w:w="503" w:type="dxa"/>
            <w:tcBorders>
              <w:top w:val="nil"/>
              <w:left w:val="nil"/>
              <w:bottom w:val="nil"/>
              <w:right w:val="nil"/>
            </w:tcBorders>
            <w:shd w:val="clear" w:color="auto" w:fill="auto"/>
            <w:noWrap/>
            <w:vAlign w:val="center"/>
            <w:hideMark/>
          </w:tcPr>
          <w:p w14:paraId="33C015E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35</w:t>
            </w:r>
          </w:p>
        </w:tc>
        <w:tc>
          <w:tcPr>
            <w:tcW w:w="559" w:type="dxa"/>
            <w:tcBorders>
              <w:top w:val="nil"/>
              <w:left w:val="single" w:sz="8" w:space="0" w:color="auto"/>
              <w:bottom w:val="nil"/>
              <w:right w:val="nil"/>
            </w:tcBorders>
            <w:shd w:val="clear" w:color="000000" w:fill="DDEBF7"/>
            <w:noWrap/>
            <w:vAlign w:val="center"/>
            <w:hideMark/>
          </w:tcPr>
          <w:p w14:paraId="6B15438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29CCF24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367866D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440E0B0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36416BB0"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1351E464"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318F</w:t>
            </w:r>
          </w:p>
        </w:tc>
        <w:tc>
          <w:tcPr>
            <w:tcW w:w="519" w:type="dxa"/>
            <w:tcBorders>
              <w:top w:val="nil"/>
              <w:left w:val="single" w:sz="8" w:space="0" w:color="auto"/>
              <w:bottom w:val="nil"/>
              <w:right w:val="nil"/>
            </w:tcBorders>
            <w:shd w:val="clear" w:color="000000" w:fill="DDEBF7"/>
            <w:noWrap/>
            <w:vAlign w:val="center"/>
            <w:hideMark/>
          </w:tcPr>
          <w:p w14:paraId="47B382C1"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4CAC0951"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7EEE552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21" w:type="dxa"/>
            <w:tcBorders>
              <w:top w:val="nil"/>
              <w:left w:val="nil"/>
              <w:bottom w:val="nil"/>
              <w:right w:val="nil"/>
            </w:tcBorders>
            <w:shd w:val="clear" w:color="auto" w:fill="auto"/>
            <w:noWrap/>
            <w:vAlign w:val="center"/>
            <w:hideMark/>
          </w:tcPr>
          <w:p w14:paraId="18455BC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14:paraId="37DF04D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20</w:t>
            </w:r>
          </w:p>
        </w:tc>
        <w:tc>
          <w:tcPr>
            <w:tcW w:w="521" w:type="dxa"/>
            <w:tcBorders>
              <w:top w:val="nil"/>
              <w:left w:val="nil"/>
              <w:bottom w:val="nil"/>
              <w:right w:val="single" w:sz="8" w:space="0" w:color="auto"/>
            </w:tcBorders>
            <w:shd w:val="clear" w:color="auto" w:fill="auto"/>
            <w:noWrap/>
            <w:vAlign w:val="center"/>
            <w:hideMark/>
          </w:tcPr>
          <w:p w14:paraId="01CA59C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w:t>
            </w:r>
          </w:p>
        </w:tc>
        <w:tc>
          <w:tcPr>
            <w:tcW w:w="640" w:type="dxa"/>
            <w:tcBorders>
              <w:top w:val="nil"/>
              <w:left w:val="nil"/>
              <w:bottom w:val="nil"/>
              <w:right w:val="nil"/>
            </w:tcBorders>
            <w:shd w:val="clear" w:color="000000" w:fill="DDEBF7"/>
            <w:noWrap/>
            <w:vAlign w:val="center"/>
            <w:hideMark/>
          </w:tcPr>
          <w:p w14:paraId="4AE298F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104</w:t>
            </w:r>
          </w:p>
        </w:tc>
        <w:tc>
          <w:tcPr>
            <w:tcW w:w="640" w:type="dxa"/>
            <w:tcBorders>
              <w:top w:val="nil"/>
              <w:left w:val="nil"/>
              <w:bottom w:val="nil"/>
              <w:right w:val="nil"/>
            </w:tcBorders>
            <w:shd w:val="clear" w:color="auto" w:fill="auto"/>
            <w:noWrap/>
            <w:vAlign w:val="center"/>
            <w:hideMark/>
          </w:tcPr>
          <w:p w14:paraId="7213BAC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64</w:t>
            </w:r>
          </w:p>
        </w:tc>
        <w:tc>
          <w:tcPr>
            <w:tcW w:w="618" w:type="dxa"/>
            <w:tcBorders>
              <w:top w:val="nil"/>
              <w:left w:val="single" w:sz="8" w:space="0" w:color="auto"/>
              <w:bottom w:val="nil"/>
              <w:right w:val="nil"/>
            </w:tcBorders>
            <w:shd w:val="clear" w:color="000000" w:fill="DDEBF7"/>
            <w:noWrap/>
            <w:vAlign w:val="center"/>
            <w:hideMark/>
          </w:tcPr>
          <w:p w14:paraId="79F1AD8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c>
          <w:tcPr>
            <w:tcW w:w="618" w:type="dxa"/>
            <w:tcBorders>
              <w:top w:val="nil"/>
              <w:left w:val="nil"/>
              <w:bottom w:val="nil"/>
              <w:right w:val="nil"/>
            </w:tcBorders>
            <w:shd w:val="clear" w:color="auto" w:fill="auto"/>
            <w:noWrap/>
            <w:vAlign w:val="center"/>
            <w:hideMark/>
          </w:tcPr>
          <w:p w14:paraId="479BCFD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147</w:t>
            </w:r>
          </w:p>
        </w:tc>
        <w:tc>
          <w:tcPr>
            <w:tcW w:w="501" w:type="dxa"/>
            <w:tcBorders>
              <w:top w:val="nil"/>
              <w:left w:val="single" w:sz="8" w:space="0" w:color="auto"/>
              <w:bottom w:val="nil"/>
              <w:right w:val="nil"/>
            </w:tcBorders>
            <w:shd w:val="clear" w:color="000000" w:fill="DDEBF7"/>
            <w:noWrap/>
            <w:vAlign w:val="center"/>
            <w:hideMark/>
          </w:tcPr>
          <w:p w14:paraId="3F8242C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03" w:type="dxa"/>
            <w:tcBorders>
              <w:top w:val="nil"/>
              <w:left w:val="nil"/>
              <w:bottom w:val="nil"/>
              <w:right w:val="nil"/>
            </w:tcBorders>
            <w:shd w:val="clear" w:color="auto" w:fill="auto"/>
            <w:noWrap/>
            <w:vAlign w:val="center"/>
            <w:hideMark/>
          </w:tcPr>
          <w:p w14:paraId="0349936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559" w:type="dxa"/>
            <w:tcBorders>
              <w:top w:val="nil"/>
              <w:left w:val="single" w:sz="8" w:space="0" w:color="auto"/>
              <w:bottom w:val="nil"/>
              <w:right w:val="nil"/>
            </w:tcBorders>
            <w:shd w:val="clear" w:color="000000" w:fill="DDEBF7"/>
            <w:noWrap/>
            <w:vAlign w:val="center"/>
            <w:hideMark/>
          </w:tcPr>
          <w:p w14:paraId="38A9BE7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14:paraId="62FC134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7B7D536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11F6705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0EFBB9FE"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06CD18DB"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309F</w:t>
            </w:r>
          </w:p>
        </w:tc>
        <w:tc>
          <w:tcPr>
            <w:tcW w:w="519" w:type="dxa"/>
            <w:tcBorders>
              <w:top w:val="nil"/>
              <w:left w:val="single" w:sz="8" w:space="0" w:color="auto"/>
              <w:bottom w:val="nil"/>
              <w:right w:val="nil"/>
            </w:tcBorders>
            <w:shd w:val="clear" w:color="000000" w:fill="DDEBF7"/>
            <w:noWrap/>
            <w:vAlign w:val="center"/>
            <w:hideMark/>
          </w:tcPr>
          <w:p w14:paraId="053F3BD7"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65E75602"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76DB7FB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21" w:type="dxa"/>
            <w:tcBorders>
              <w:top w:val="nil"/>
              <w:left w:val="nil"/>
              <w:bottom w:val="nil"/>
              <w:right w:val="nil"/>
            </w:tcBorders>
            <w:shd w:val="clear" w:color="auto" w:fill="auto"/>
            <w:noWrap/>
            <w:vAlign w:val="center"/>
            <w:hideMark/>
          </w:tcPr>
          <w:p w14:paraId="5DBE718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14:paraId="6E164C2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16</w:t>
            </w:r>
          </w:p>
        </w:tc>
        <w:tc>
          <w:tcPr>
            <w:tcW w:w="521" w:type="dxa"/>
            <w:tcBorders>
              <w:top w:val="nil"/>
              <w:left w:val="nil"/>
              <w:bottom w:val="nil"/>
              <w:right w:val="single" w:sz="8" w:space="0" w:color="auto"/>
            </w:tcBorders>
            <w:shd w:val="clear" w:color="auto" w:fill="auto"/>
            <w:noWrap/>
            <w:vAlign w:val="center"/>
            <w:hideMark/>
          </w:tcPr>
          <w:p w14:paraId="6873E3D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640" w:type="dxa"/>
            <w:tcBorders>
              <w:top w:val="nil"/>
              <w:left w:val="nil"/>
              <w:bottom w:val="nil"/>
              <w:right w:val="nil"/>
            </w:tcBorders>
            <w:shd w:val="clear" w:color="000000" w:fill="DDEBF7"/>
            <w:noWrap/>
            <w:vAlign w:val="center"/>
            <w:hideMark/>
          </w:tcPr>
          <w:p w14:paraId="40F84BC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47</w:t>
            </w:r>
          </w:p>
        </w:tc>
        <w:tc>
          <w:tcPr>
            <w:tcW w:w="640" w:type="dxa"/>
            <w:tcBorders>
              <w:top w:val="nil"/>
              <w:left w:val="nil"/>
              <w:bottom w:val="nil"/>
              <w:right w:val="nil"/>
            </w:tcBorders>
            <w:shd w:val="clear" w:color="auto" w:fill="auto"/>
            <w:noWrap/>
            <w:vAlign w:val="center"/>
            <w:hideMark/>
          </w:tcPr>
          <w:p w14:paraId="1080E71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41</w:t>
            </w:r>
          </w:p>
        </w:tc>
        <w:tc>
          <w:tcPr>
            <w:tcW w:w="618" w:type="dxa"/>
            <w:tcBorders>
              <w:top w:val="nil"/>
              <w:left w:val="single" w:sz="8" w:space="0" w:color="auto"/>
              <w:bottom w:val="nil"/>
              <w:right w:val="nil"/>
            </w:tcBorders>
            <w:shd w:val="clear" w:color="000000" w:fill="DDEBF7"/>
            <w:noWrap/>
            <w:vAlign w:val="center"/>
            <w:hideMark/>
          </w:tcPr>
          <w:p w14:paraId="3C2F361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20</w:t>
            </w:r>
          </w:p>
        </w:tc>
        <w:tc>
          <w:tcPr>
            <w:tcW w:w="618" w:type="dxa"/>
            <w:tcBorders>
              <w:top w:val="nil"/>
              <w:left w:val="nil"/>
              <w:bottom w:val="nil"/>
              <w:right w:val="nil"/>
            </w:tcBorders>
            <w:shd w:val="clear" w:color="auto" w:fill="auto"/>
            <w:noWrap/>
            <w:vAlign w:val="center"/>
            <w:hideMark/>
          </w:tcPr>
          <w:p w14:paraId="7A3B52D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19</w:t>
            </w:r>
          </w:p>
        </w:tc>
        <w:tc>
          <w:tcPr>
            <w:tcW w:w="501" w:type="dxa"/>
            <w:tcBorders>
              <w:top w:val="nil"/>
              <w:left w:val="single" w:sz="8" w:space="0" w:color="auto"/>
              <w:bottom w:val="nil"/>
              <w:right w:val="nil"/>
            </w:tcBorders>
            <w:shd w:val="clear" w:color="000000" w:fill="DDEBF7"/>
            <w:noWrap/>
            <w:vAlign w:val="center"/>
            <w:hideMark/>
          </w:tcPr>
          <w:p w14:paraId="50E6FD2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w:t>
            </w:r>
          </w:p>
        </w:tc>
        <w:tc>
          <w:tcPr>
            <w:tcW w:w="503" w:type="dxa"/>
            <w:tcBorders>
              <w:top w:val="nil"/>
              <w:left w:val="nil"/>
              <w:bottom w:val="nil"/>
              <w:right w:val="nil"/>
            </w:tcBorders>
            <w:shd w:val="clear" w:color="auto" w:fill="auto"/>
            <w:noWrap/>
            <w:vAlign w:val="center"/>
            <w:hideMark/>
          </w:tcPr>
          <w:p w14:paraId="488B317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59" w:type="dxa"/>
            <w:tcBorders>
              <w:top w:val="nil"/>
              <w:left w:val="single" w:sz="8" w:space="0" w:color="auto"/>
              <w:bottom w:val="nil"/>
              <w:right w:val="nil"/>
            </w:tcBorders>
            <w:shd w:val="clear" w:color="000000" w:fill="DDEBF7"/>
            <w:noWrap/>
            <w:vAlign w:val="center"/>
            <w:hideMark/>
          </w:tcPr>
          <w:p w14:paraId="1EF569B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14:paraId="47E54FE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59" w:type="dxa"/>
            <w:tcBorders>
              <w:top w:val="nil"/>
              <w:left w:val="nil"/>
              <w:bottom w:val="nil"/>
              <w:right w:val="nil"/>
            </w:tcBorders>
            <w:shd w:val="clear" w:color="000000" w:fill="DDEBF7"/>
            <w:noWrap/>
            <w:vAlign w:val="center"/>
            <w:hideMark/>
          </w:tcPr>
          <w:p w14:paraId="4336E9C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2CB3F64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5E6BD921"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6A1B0197"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302F</w:t>
            </w:r>
          </w:p>
        </w:tc>
        <w:tc>
          <w:tcPr>
            <w:tcW w:w="519" w:type="dxa"/>
            <w:tcBorders>
              <w:top w:val="nil"/>
              <w:left w:val="single" w:sz="8" w:space="0" w:color="auto"/>
              <w:bottom w:val="nil"/>
              <w:right w:val="nil"/>
            </w:tcBorders>
            <w:shd w:val="clear" w:color="000000" w:fill="DDEBF7"/>
            <w:noWrap/>
            <w:vAlign w:val="center"/>
            <w:hideMark/>
          </w:tcPr>
          <w:p w14:paraId="2918E02A"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3A5C6AB9"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06770F4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21" w:type="dxa"/>
            <w:tcBorders>
              <w:top w:val="nil"/>
              <w:left w:val="nil"/>
              <w:bottom w:val="nil"/>
              <w:right w:val="nil"/>
            </w:tcBorders>
            <w:shd w:val="clear" w:color="auto" w:fill="auto"/>
            <w:noWrap/>
            <w:vAlign w:val="center"/>
            <w:hideMark/>
          </w:tcPr>
          <w:p w14:paraId="2091E8F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14:paraId="18A415B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71</w:t>
            </w:r>
          </w:p>
        </w:tc>
        <w:tc>
          <w:tcPr>
            <w:tcW w:w="521" w:type="dxa"/>
            <w:tcBorders>
              <w:top w:val="nil"/>
              <w:left w:val="nil"/>
              <w:bottom w:val="nil"/>
              <w:right w:val="single" w:sz="8" w:space="0" w:color="auto"/>
            </w:tcBorders>
            <w:shd w:val="clear" w:color="auto" w:fill="auto"/>
            <w:noWrap/>
            <w:vAlign w:val="center"/>
            <w:hideMark/>
          </w:tcPr>
          <w:p w14:paraId="69E1E53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26</w:t>
            </w:r>
          </w:p>
        </w:tc>
        <w:tc>
          <w:tcPr>
            <w:tcW w:w="640" w:type="dxa"/>
            <w:tcBorders>
              <w:top w:val="nil"/>
              <w:left w:val="nil"/>
              <w:bottom w:val="nil"/>
              <w:right w:val="nil"/>
            </w:tcBorders>
            <w:shd w:val="clear" w:color="000000" w:fill="DDEBF7"/>
            <w:noWrap/>
            <w:vAlign w:val="center"/>
            <w:hideMark/>
          </w:tcPr>
          <w:p w14:paraId="1A238A1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81</w:t>
            </w:r>
          </w:p>
        </w:tc>
        <w:tc>
          <w:tcPr>
            <w:tcW w:w="640" w:type="dxa"/>
            <w:tcBorders>
              <w:top w:val="nil"/>
              <w:left w:val="nil"/>
              <w:bottom w:val="nil"/>
              <w:right w:val="nil"/>
            </w:tcBorders>
            <w:shd w:val="clear" w:color="auto" w:fill="auto"/>
            <w:noWrap/>
            <w:vAlign w:val="center"/>
            <w:hideMark/>
          </w:tcPr>
          <w:p w14:paraId="6075215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142</w:t>
            </w:r>
          </w:p>
        </w:tc>
        <w:tc>
          <w:tcPr>
            <w:tcW w:w="618" w:type="dxa"/>
            <w:tcBorders>
              <w:top w:val="nil"/>
              <w:left w:val="single" w:sz="8" w:space="0" w:color="auto"/>
              <w:bottom w:val="nil"/>
              <w:right w:val="nil"/>
            </w:tcBorders>
            <w:shd w:val="clear" w:color="000000" w:fill="DDEBF7"/>
            <w:noWrap/>
            <w:vAlign w:val="center"/>
            <w:hideMark/>
          </w:tcPr>
          <w:p w14:paraId="088C0A8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58</w:t>
            </w:r>
          </w:p>
        </w:tc>
        <w:tc>
          <w:tcPr>
            <w:tcW w:w="618" w:type="dxa"/>
            <w:tcBorders>
              <w:top w:val="nil"/>
              <w:left w:val="nil"/>
              <w:bottom w:val="nil"/>
              <w:right w:val="nil"/>
            </w:tcBorders>
            <w:shd w:val="clear" w:color="auto" w:fill="auto"/>
            <w:noWrap/>
            <w:vAlign w:val="center"/>
            <w:hideMark/>
          </w:tcPr>
          <w:p w14:paraId="7F7C984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c>
          <w:tcPr>
            <w:tcW w:w="501" w:type="dxa"/>
            <w:tcBorders>
              <w:top w:val="nil"/>
              <w:left w:val="single" w:sz="8" w:space="0" w:color="auto"/>
              <w:bottom w:val="nil"/>
              <w:right w:val="nil"/>
            </w:tcBorders>
            <w:shd w:val="clear" w:color="000000" w:fill="DDEBF7"/>
            <w:noWrap/>
            <w:vAlign w:val="center"/>
            <w:hideMark/>
          </w:tcPr>
          <w:p w14:paraId="69EC028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39</w:t>
            </w:r>
          </w:p>
        </w:tc>
        <w:tc>
          <w:tcPr>
            <w:tcW w:w="503" w:type="dxa"/>
            <w:tcBorders>
              <w:top w:val="nil"/>
              <w:left w:val="nil"/>
              <w:bottom w:val="nil"/>
              <w:right w:val="nil"/>
            </w:tcBorders>
            <w:shd w:val="clear" w:color="auto" w:fill="auto"/>
            <w:noWrap/>
            <w:vAlign w:val="center"/>
            <w:hideMark/>
          </w:tcPr>
          <w:p w14:paraId="1E2A3B1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24</w:t>
            </w:r>
          </w:p>
        </w:tc>
        <w:tc>
          <w:tcPr>
            <w:tcW w:w="559" w:type="dxa"/>
            <w:tcBorders>
              <w:top w:val="nil"/>
              <w:left w:val="single" w:sz="8" w:space="0" w:color="auto"/>
              <w:bottom w:val="nil"/>
              <w:right w:val="nil"/>
            </w:tcBorders>
            <w:shd w:val="clear" w:color="000000" w:fill="DDEBF7"/>
            <w:noWrap/>
            <w:vAlign w:val="center"/>
            <w:hideMark/>
          </w:tcPr>
          <w:p w14:paraId="55294B0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2C30207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w:t>
            </w:r>
          </w:p>
        </w:tc>
        <w:tc>
          <w:tcPr>
            <w:tcW w:w="559" w:type="dxa"/>
            <w:tcBorders>
              <w:top w:val="nil"/>
              <w:left w:val="nil"/>
              <w:bottom w:val="nil"/>
              <w:right w:val="nil"/>
            </w:tcBorders>
            <w:shd w:val="clear" w:color="000000" w:fill="DDEBF7"/>
            <w:noWrap/>
            <w:vAlign w:val="center"/>
            <w:hideMark/>
          </w:tcPr>
          <w:p w14:paraId="4D593AC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7331F40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52B490A7"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6A75BB80"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288F</w:t>
            </w:r>
          </w:p>
        </w:tc>
        <w:tc>
          <w:tcPr>
            <w:tcW w:w="519" w:type="dxa"/>
            <w:tcBorders>
              <w:top w:val="nil"/>
              <w:left w:val="single" w:sz="8" w:space="0" w:color="auto"/>
              <w:bottom w:val="nil"/>
              <w:right w:val="nil"/>
            </w:tcBorders>
            <w:shd w:val="clear" w:color="000000" w:fill="DDEBF7"/>
            <w:noWrap/>
            <w:vAlign w:val="center"/>
            <w:hideMark/>
          </w:tcPr>
          <w:p w14:paraId="41A708A6"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40039867"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64FA87E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w:t>
            </w:r>
          </w:p>
        </w:tc>
        <w:tc>
          <w:tcPr>
            <w:tcW w:w="521" w:type="dxa"/>
            <w:tcBorders>
              <w:top w:val="nil"/>
              <w:left w:val="nil"/>
              <w:bottom w:val="nil"/>
              <w:right w:val="nil"/>
            </w:tcBorders>
            <w:shd w:val="clear" w:color="auto" w:fill="auto"/>
            <w:noWrap/>
            <w:vAlign w:val="center"/>
            <w:hideMark/>
          </w:tcPr>
          <w:p w14:paraId="7A3D672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14:paraId="20AA93F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51</w:t>
            </w:r>
          </w:p>
        </w:tc>
        <w:tc>
          <w:tcPr>
            <w:tcW w:w="521" w:type="dxa"/>
            <w:tcBorders>
              <w:top w:val="nil"/>
              <w:left w:val="nil"/>
              <w:bottom w:val="nil"/>
              <w:right w:val="single" w:sz="8" w:space="0" w:color="auto"/>
            </w:tcBorders>
            <w:shd w:val="clear" w:color="auto" w:fill="auto"/>
            <w:noWrap/>
            <w:vAlign w:val="center"/>
            <w:hideMark/>
          </w:tcPr>
          <w:p w14:paraId="4AFB341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29</w:t>
            </w:r>
          </w:p>
        </w:tc>
        <w:tc>
          <w:tcPr>
            <w:tcW w:w="640" w:type="dxa"/>
            <w:tcBorders>
              <w:top w:val="nil"/>
              <w:left w:val="nil"/>
              <w:bottom w:val="nil"/>
              <w:right w:val="nil"/>
            </w:tcBorders>
            <w:shd w:val="clear" w:color="000000" w:fill="DDEBF7"/>
            <w:noWrap/>
            <w:vAlign w:val="center"/>
            <w:hideMark/>
          </w:tcPr>
          <w:p w14:paraId="220A032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79</w:t>
            </w:r>
          </w:p>
        </w:tc>
        <w:tc>
          <w:tcPr>
            <w:tcW w:w="640" w:type="dxa"/>
            <w:tcBorders>
              <w:top w:val="nil"/>
              <w:left w:val="nil"/>
              <w:bottom w:val="nil"/>
              <w:right w:val="nil"/>
            </w:tcBorders>
            <w:shd w:val="clear" w:color="auto" w:fill="auto"/>
            <w:noWrap/>
            <w:vAlign w:val="center"/>
            <w:hideMark/>
          </w:tcPr>
          <w:p w14:paraId="75282D8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57</w:t>
            </w:r>
          </w:p>
        </w:tc>
        <w:tc>
          <w:tcPr>
            <w:tcW w:w="618" w:type="dxa"/>
            <w:tcBorders>
              <w:top w:val="nil"/>
              <w:left w:val="single" w:sz="8" w:space="0" w:color="auto"/>
              <w:bottom w:val="nil"/>
              <w:right w:val="nil"/>
            </w:tcBorders>
            <w:shd w:val="clear" w:color="000000" w:fill="DDEBF7"/>
            <w:noWrap/>
            <w:vAlign w:val="center"/>
            <w:hideMark/>
          </w:tcPr>
          <w:p w14:paraId="2168B5D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86</w:t>
            </w:r>
          </w:p>
        </w:tc>
        <w:tc>
          <w:tcPr>
            <w:tcW w:w="618" w:type="dxa"/>
            <w:tcBorders>
              <w:top w:val="nil"/>
              <w:left w:val="nil"/>
              <w:bottom w:val="nil"/>
              <w:right w:val="nil"/>
            </w:tcBorders>
            <w:shd w:val="clear" w:color="auto" w:fill="auto"/>
            <w:noWrap/>
            <w:vAlign w:val="center"/>
            <w:hideMark/>
          </w:tcPr>
          <w:p w14:paraId="4914F2B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93</w:t>
            </w:r>
          </w:p>
        </w:tc>
        <w:tc>
          <w:tcPr>
            <w:tcW w:w="501" w:type="dxa"/>
            <w:tcBorders>
              <w:top w:val="nil"/>
              <w:left w:val="single" w:sz="8" w:space="0" w:color="auto"/>
              <w:bottom w:val="nil"/>
              <w:right w:val="nil"/>
            </w:tcBorders>
            <w:shd w:val="clear" w:color="000000" w:fill="DDEBF7"/>
            <w:noWrap/>
            <w:vAlign w:val="center"/>
            <w:hideMark/>
          </w:tcPr>
          <w:p w14:paraId="43B028C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23</w:t>
            </w:r>
          </w:p>
        </w:tc>
        <w:tc>
          <w:tcPr>
            <w:tcW w:w="503" w:type="dxa"/>
            <w:tcBorders>
              <w:top w:val="nil"/>
              <w:left w:val="nil"/>
              <w:bottom w:val="nil"/>
              <w:right w:val="nil"/>
            </w:tcBorders>
            <w:shd w:val="clear" w:color="auto" w:fill="auto"/>
            <w:noWrap/>
            <w:vAlign w:val="center"/>
            <w:hideMark/>
          </w:tcPr>
          <w:p w14:paraId="5818388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23</w:t>
            </w:r>
          </w:p>
        </w:tc>
        <w:tc>
          <w:tcPr>
            <w:tcW w:w="559" w:type="dxa"/>
            <w:tcBorders>
              <w:top w:val="nil"/>
              <w:left w:val="single" w:sz="8" w:space="0" w:color="auto"/>
              <w:bottom w:val="nil"/>
              <w:right w:val="nil"/>
            </w:tcBorders>
            <w:shd w:val="clear" w:color="000000" w:fill="DDEBF7"/>
            <w:noWrap/>
            <w:vAlign w:val="center"/>
            <w:hideMark/>
          </w:tcPr>
          <w:p w14:paraId="343D404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2CD898B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59" w:type="dxa"/>
            <w:tcBorders>
              <w:top w:val="nil"/>
              <w:left w:val="nil"/>
              <w:bottom w:val="nil"/>
              <w:right w:val="nil"/>
            </w:tcBorders>
            <w:shd w:val="clear" w:color="000000" w:fill="DDEBF7"/>
            <w:noWrap/>
            <w:vAlign w:val="center"/>
            <w:hideMark/>
          </w:tcPr>
          <w:p w14:paraId="0C67C76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61" w:type="dxa"/>
            <w:tcBorders>
              <w:top w:val="nil"/>
              <w:left w:val="nil"/>
              <w:bottom w:val="nil"/>
              <w:right w:val="nil"/>
            </w:tcBorders>
            <w:shd w:val="clear" w:color="auto" w:fill="auto"/>
            <w:noWrap/>
            <w:vAlign w:val="center"/>
            <w:hideMark/>
          </w:tcPr>
          <w:p w14:paraId="0458835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r>
      <w:tr w:rsidR="00231F74" w:rsidRPr="0084577B" w14:paraId="34FC8BA8"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741E38E5"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291F</w:t>
            </w:r>
          </w:p>
        </w:tc>
        <w:tc>
          <w:tcPr>
            <w:tcW w:w="519" w:type="dxa"/>
            <w:tcBorders>
              <w:top w:val="nil"/>
              <w:left w:val="single" w:sz="8" w:space="0" w:color="auto"/>
              <w:bottom w:val="nil"/>
              <w:right w:val="nil"/>
            </w:tcBorders>
            <w:shd w:val="clear" w:color="000000" w:fill="DDEBF7"/>
            <w:noWrap/>
            <w:vAlign w:val="center"/>
            <w:hideMark/>
          </w:tcPr>
          <w:p w14:paraId="4679AE6A"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4524F0D9"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3538949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21" w:type="dxa"/>
            <w:tcBorders>
              <w:top w:val="nil"/>
              <w:left w:val="nil"/>
              <w:bottom w:val="nil"/>
              <w:right w:val="nil"/>
            </w:tcBorders>
            <w:shd w:val="clear" w:color="auto" w:fill="auto"/>
            <w:noWrap/>
            <w:vAlign w:val="center"/>
            <w:hideMark/>
          </w:tcPr>
          <w:p w14:paraId="56A943F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14:paraId="36A03B4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14</w:t>
            </w:r>
          </w:p>
        </w:tc>
        <w:tc>
          <w:tcPr>
            <w:tcW w:w="521" w:type="dxa"/>
            <w:tcBorders>
              <w:top w:val="nil"/>
              <w:left w:val="nil"/>
              <w:bottom w:val="nil"/>
              <w:right w:val="single" w:sz="8" w:space="0" w:color="auto"/>
            </w:tcBorders>
            <w:shd w:val="clear" w:color="auto" w:fill="auto"/>
            <w:noWrap/>
            <w:vAlign w:val="center"/>
            <w:hideMark/>
          </w:tcPr>
          <w:p w14:paraId="3C0F24F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w:t>
            </w:r>
          </w:p>
        </w:tc>
        <w:tc>
          <w:tcPr>
            <w:tcW w:w="640" w:type="dxa"/>
            <w:tcBorders>
              <w:top w:val="nil"/>
              <w:left w:val="nil"/>
              <w:bottom w:val="nil"/>
              <w:right w:val="nil"/>
            </w:tcBorders>
            <w:shd w:val="clear" w:color="000000" w:fill="DDEBF7"/>
            <w:noWrap/>
            <w:vAlign w:val="center"/>
            <w:hideMark/>
          </w:tcPr>
          <w:p w14:paraId="2C0A734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15</w:t>
            </w:r>
          </w:p>
        </w:tc>
        <w:tc>
          <w:tcPr>
            <w:tcW w:w="640" w:type="dxa"/>
            <w:tcBorders>
              <w:top w:val="nil"/>
              <w:left w:val="nil"/>
              <w:bottom w:val="nil"/>
              <w:right w:val="nil"/>
            </w:tcBorders>
            <w:shd w:val="clear" w:color="auto" w:fill="auto"/>
            <w:noWrap/>
            <w:vAlign w:val="center"/>
            <w:hideMark/>
          </w:tcPr>
          <w:p w14:paraId="27F4FFD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26</w:t>
            </w:r>
          </w:p>
        </w:tc>
        <w:tc>
          <w:tcPr>
            <w:tcW w:w="618" w:type="dxa"/>
            <w:tcBorders>
              <w:top w:val="nil"/>
              <w:left w:val="single" w:sz="8" w:space="0" w:color="auto"/>
              <w:bottom w:val="nil"/>
              <w:right w:val="nil"/>
            </w:tcBorders>
            <w:shd w:val="clear" w:color="000000" w:fill="DDEBF7"/>
            <w:noWrap/>
            <w:vAlign w:val="center"/>
            <w:hideMark/>
          </w:tcPr>
          <w:p w14:paraId="7D08033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123</w:t>
            </w:r>
          </w:p>
        </w:tc>
        <w:tc>
          <w:tcPr>
            <w:tcW w:w="618" w:type="dxa"/>
            <w:tcBorders>
              <w:top w:val="nil"/>
              <w:left w:val="nil"/>
              <w:bottom w:val="nil"/>
              <w:right w:val="nil"/>
            </w:tcBorders>
            <w:shd w:val="clear" w:color="auto" w:fill="auto"/>
            <w:noWrap/>
            <w:vAlign w:val="center"/>
            <w:hideMark/>
          </w:tcPr>
          <w:p w14:paraId="3771527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163</w:t>
            </w:r>
          </w:p>
        </w:tc>
        <w:tc>
          <w:tcPr>
            <w:tcW w:w="501" w:type="dxa"/>
            <w:tcBorders>
              <w:top w:val="nil"/>
              <w:left w:val="single" w:sz="8" w:space="0" w:color="auto"/>
              <w:bottom w:val="nil"/>
              <w:right w:val="nil"/>
            </w:tcBorders>
            <w:shd w:val="clear" w:color="000000" w:fill="DDEBF7"/>
            <w:noWrap/>
            <w:vAlign w:val="center"/>
            <w:hideMark/>
          </w:tcPr>
          <w:p w14:paraId="117488B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03" w:type="dxa"/>
            <w:tcBorders>
              <w:top w:val="nil"/>
              <w:left w:val="nil"/>
              <w:bottom w:val="nil"/>
              <w:right w:val="nil"/>
            </w:tcBorders>
            <w:shd w:val="clear" w:color="auto" w:fill="auto"/>
            <w:noWrap/>
            <w:vAlign w:val="center"/>
            <w:hideMark/>
          </w:tcPr>
          <w:p w14:paraId="3EAD181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14:paraId="1181F4C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14:paraId="41979E7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59" w:type="dxa"/>
            <w:tcBorders>
              <w:top w:val="nil"/>
              <w:left w:val="nil"/>
              <w:bottom w:val="nil"/>
              <w:right w:val="nil"/>
            </w:tcBorders>
            <w:shd w:val="clear" w:color="000000" w:fill="DDEBF7"/>
            <w:noWrap/>
            <w:vAlign w:val="center"/>
            <w:hideMark/>
          </w:tcPr>
          <w:p w14:paraId="70A78CA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61" w:type="dxa"/>
            <w:tcBorders>
              <w:top w:val="nil"/>
              <w:left w:val="nil"/>
              <w:bottom w:val="nil"/>
              <w:right w:val="nil"/>
            </w:tcBorders>
            <w:shd w:val="clear" w:color="auto" w:fill="auto"/>
            <w:noWrap/>
            <w:vAlign w:val="center"/>
            <w:hideMark/>
          </w:tcPr>
          <w:p w14:paraId="66CBD6C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r>
      <w:tr w:rsidR="00231F74" w:rsidRPr="0084577B" w14:paraId="532F8805"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5786784F"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296F</w:t>
            </w:r>
          </w:p>
        </w:tc>
        <w:tc>
          <w:tcPr>
            <w:tcW w:w="519" w:type="dxa"/>
            <w:tcBorders>
              <w:top w:val="nil"/>
              <w:left w:val="single" w:sz="8" w:space="0" w:color="auto"/>
              <w:bottom w:val="nil"/>
              <w:right w:val="nil"/>
            </w:tcBorders>
            <w:shd w:val="clear" w:color="000000" w:fill="DDEBF7"/>
            <w:noWrap/>
            <w:vAlign w:val="center"/>
            <w:hideMark/>
          </w:tcPr>
          <w:p w14:paraId="5CC24517"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23E16DC1"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1A3C5C4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21" w:type="dxa"/>
            <w:tcBorders>
              <w:top w:val="nil"/>
              <w:left w:val="nil"/>
              <w:bottom w:val="nil"/>
              <w:right w:val="nil"/>
            </w:tcBorders>
            <w:shd w:val="clear" w:color="auto" w:fill="auto"/>
            <w:noWrap/>
            <w:vAlign w:val="center"/>
            <w:hideMark/>
          </w:tcPr>
          <w:p w14:paraId="18AC0CF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19" w:type="dxa"/>
            <w:tcBorders>
              <w:top w:val="nil"/>
              <w:left w:val="single" w:sz="8" w:space="0" w:color="auto"/>
              <w:bottom w:val="nil"/>
              <w:right w:val="nil"/>
            </w:tcBorders>
            <w:shd w:val="clear" w:color="000000" w:fill="DDEBF7"/>
            <w:noWrap/>
            <w:vAlign w:val="center"/>
            <w:hideMark/>
          </w:tcPr>
          <w:p w14:paraId="1B7A5A6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19</w:t>
            </w:r>
          </w:p>
        </w:tc>
        <w:tc>
          <w:tcPr>
            <w:tcW w:w="521" w:type="dxa"/>
            <w:tcBorders>
              <w:top w:val="nil"/>
              <w:left w:val="nil"/>
              <w:bottom w:val="nil"/>
              <w:right w:val="single" w:sz="8" w:space="0" w:color="auto"/>
            </w:tcBorders>
            <w:shd w:val="clear" w:color="auto" w:fill="auto"/>
            <w:noWrap/>
            <w:vAlign w:val="center"/>
            <w:hideMark/>
          </w:tcPr>
          <w:p w14:paraId="3FEA6F1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18</w:t>
            </w:r>
          </w:p>
        </w:tc>
        <w:tc>
          <w:tcPr>
            <w:tcW w:w="640" w:type="dxa"/>
            <w:tcBorders>
              <w:top w:val="nil"/>
              <w:left w:val="nil"/>
              <w:bottom w:val="nil"/>
              <w:right w:val="nil"/>
            </w:tcBorders>
            <w:shd w:val="clear" w:color="000000" w:fill="DDEBF7"/>
            <w:noWrap/>
            <w:vAlign w:val="center"/>
            <w:hideMark/>
          </w:tcPr>
          <w:p w14:paraId="1FB3B69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114</w:t>
            </w:r>
          </w:p>
        </w:tc>
        <w:tc>
          <w:tcPr>
            <w:tcW w:w="640" w:type="dxa"/>
            <w:tcBorders>
              <w:top w:val="nil"/>
              <w:left w:val="nil"/>
              <w:bottom w:val="nil"/>
              <w:right w:val="nil"/>
            </w:tcBorders>
            <w:shd w:val="clear" w:color="auto" w:fill="auto"/>
            <w:noWrap/>
            <w:vAlign w:val="center"/>
            <w:hideMark/>
          </w:tcPr>
          <w:p w14:paraId="4C71A44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14:paraId="3EB7888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47</w:t>
            </w:r>
          </w:p>
        </w:tc>
        <w:tc>
          <w:tcPr>
            <w:tcW w:w="618" w:type="dxa"/>
            <w:tcBorders>
              <w:top w:val="nil"/>
              <w:left w:val="nil"/>
              <w:bottom w:val="nil"/>
              <w:right w:val="nil"/>
            </w:tcBorders>
            <w:shd w:val="clear" w:color="auto" w:fill="auto"/>
            <w:noWrap/>
            <w:vAlign w:val="center"/>
            <w:hideMark/>
          </w:tcPr>
          <w:p w14:paraId="21FCF23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55</w:t>
            </w:r>
          </w:p>
        </w:tc>
        <w:tc>
          <w:tcPr>
            <w:tcW w:w="501" w:type="dxa"/>
            <w:tcBorders>
              <w:top w:val="nil"/>
              <w:left w:val="single" w:sz="8" w:space="0" w:color="auto"/>
              <w:bottom w:val="nil"/>
              <w:right w:val="nil"/>
            </w:tcBorders>
            <w:shd w:val="clear" w:color="000000" w:fill="DDEBF7"/>
            <w:noWrap/>
            <w:vAlign w:val="center"/>
            <w:hideMark/>
          </w:tcPr>
          <w:p w14:paraId="7FE40B2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20</w:t>
            </w:r>
          </w:p>
        </w:tc>
        <w:tc>
          <w:tcPr>
            <w:tcW w:w="503" w:type="dxa"/>
            <w:tcBorders>
              <w:top w:val="nil"/>
              <w:left w:val="nil"/>
              <w:bottom w:val="nil"/>
              <w:right w:val="nil"/>
            </w:tcBorders>
            <w:shd w:val="clear" w:color="auto" w:fill="auto"/>
            <w:noWrap/>
            <w:vAlign w:val="center"/>
            <w:hideMark/>
          </w:tcPr>
          <w:p w14:paraId="6A8CD0B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14:paraId="372F54D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34</w:t>
            </w:r>
          </w:p>
        </w:tc>
        <w:tc>
          <w:tcPr>
            <w:tcW w:w="561" w:type="dxa"/>
            <w:tcBorders>
              <w:top w:val="nil"/>
              <w:left w:val="nil"/>
              <w:bottom w:val="nil"/>
              <w:right w:val="single" w:sz="8" w:space="0" w:color="auto"/>
            </w:tcBorders>
            <w:shd w:val="clear" w:color="auto" w:fill="auto"/>
            <w:noWrap/>
            <w:vAlign w:val="center"/>
            <w:hideMark/>
          </w:tcPr>
          <w:p w14:paraId="2DD6B8F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59" w:type="dxa"/>
            <w:tcBorders>
              <w:top w:val="nil"/>
              <w:left w:val="nil"/>
              <w:bottom w:val="nil"/>
              <w:right w:val="nil"/>
            </w:tcBorders>
            <w:shd w:val="clear" w:color="000000" w:fill="DDEBF7"/>
            <w:noWrap/>
            <w:vAlign w:val="center"/>
            <w:hideMark/>
          </w:tcPr>
          <w:p w14:paraId="21819A3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61" w:type="dxa"/>
            <w:tcBorders>
              <w:top w:val="nil"/>
              <w:left w:val="nil"/>
              <w:bottom w:val="nil"/>
              <w:right w:val="nil"/>
            </w:tcBorders>
            <w:shd w:val="clear" w:color="auto" w:fill="auto"/>
            <w:noWrap/>
            <w:vAlign w:val="center"/>
            <w:hideMark/>
          </w:tcPr>
          <w:p w14:paraId="04051CD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r>
      <w:tr w:rsidR="00231F74" w:rsidRPr="0084577B" w14:paraId="739C538E"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6181F896"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297F</w:t>
            </w:r>
          </w:p>
        </w:tc>
        <w:tc>
          <w:tcPr>
            <w:tcW w:w="519" w:type="dxa"/>
            <w:tcBorders>
              <w:top w:val="nil"/>
              <w:left w:val="single" w:sz="8" w:space="0" w:color="auto"/>
              <w:bottom w:val="nil"/>
              <w:right w:val="nil"/>
            </w:tcBorders>
            <w:shd w:val="clear" w:color="000000" w:fill="DDEBF7"/>
            <w:noWrap/>
            <w:vAlign w:val="center"/>
            <w:hideMark/>
          </w:tcPr>
          <w:p w14:paraId="522A8B5A"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4530D503"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7D689B5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21" w:type="dxa"/>
            <w:tcBorders>
              <w:top w:val="nil"/>
              <w:left w:val="nil"/>
              <w:bottom w:val="nil"/>
              <w:right w:val="nil"/>
            </w:tcBorders>
            <w:shd w:val="clear" w:color="auto" w:fill="auto"/>
            <w:noWrap/>
            <w:vAlign w:val="center"/>
            <w:hideMark/>
          </w:tcPr>
          <w:p w14:paraId="311C753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14:paraId="2BC93E0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18</w:t>
            </w:r>
          </w:p>
        </w:tc>
        <w:tc>
          <w:tcPr>
            <w:tcW w:w="521" w:type="dxa"/>
            <w:tcBorders>
              <w:top w:val="nil"/>
              <w:left w:val="nil"/>
              <w:bottom w:val="nil"/>
              <w:right w:val="single" w:sz="8" w:space="0" w:color="auto"/>
            </w:tcBorders>
            <w:shd w:val="clear" w:color="auto" w:fill="auto"/>
            <w:noWrap/>
            <w:vAlign w:val="center"/>
            <w:hideMark/>
          </w:tcPr>
          <w:p w14:paraId="625C9EB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25</w:t>
            </w:r>
          </w:p>
        </w:tc>
        <w:tc>
          <w:tcPr>
            <w:tcW w:w="640" w:type="dxa"/>
            <w:tcBorders>
              <w:top w:val="nil"/>
              <w:left w:val="nil"/>
              <w:bottom w:val="nil"/>
              <w:right w:val="nil"/>
            </w:tcBorders>
            <w:shd w:val="clear" w:color="000000" w:fill="DDEBF7"/>
            <w:noWrap/>
            <w:vAlign w:val="center"/>
            <w:hideMark/>
          </w:tcPr>
          <w:p w14:paraId="1641404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49</w:t>
            </w:r>
          </w:p>
        </w:tc>
        <w:tc>
          <w:tcPr>
            <w:tcW w:w="640" w:type="dxa"/>
            <w:tcBorders>
              <w:top w:val="nil"/>
              <w:left w:val="nil"/>
              <w:bottom w:val="nil"/>
              <w:right w:val="nil"/>
            </w:tcBorders>
            <w:shd w:val="clear" w:color="auto" w:fill="auto"/>
            <w:noWrap/>
            <w:vAlign w:val="center"/>
            <w:hideMark/>
          </w:tcPr>
          <w:p w14:paraId="604B91F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89</w:t>
            </w:r>
          </w:p>
        </w:tc>
        <w:tc>
          <w:tcPr>
            <w:tcW w:w="618" w:type="dxa"/>
            <w:tcBorders>
              <w:top w:val="nil"/>
              <w:left w:val="single" w:sz="8" w:space="0" w:color="auto"/>
              <w:bottom w:val="nil"/>
              <w:right w:val="nil"/>
            </w:tcBorders>
            <w:shd w:val="clear" w:color="000000" w:fill="DDEBF7"/>
            <w:noWrap/>
            <w:vAlign w:val="center"/>
            <w:hideMark/>
          </w:tcPr>
          <w:p w14:paraId="4E2AECE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618" w:type="dxa"/>
            <w:tcBorders>
              <w:top w:val="nil"/>
              <w:left w:val="nil"/>
              <w:bottom w:val="nil"/>
              <w:right w:val="nil"/>
            </w:tcBorders>
            <w:shd w:val="clear" w:color="auto" w:fill="auto"/>
            <w:noWrap/>
            <w:vAlign w:val="center"/>
            <w:hideMark/>
          </w:tcPr>
          <w:p w14:paraId="5FCFE4D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501" w:type="dxa"/>
            <w:tcBorders>
              <w:top w:val="nil"/>
              <w:left w:val="single" w:sz="8" w:space="0" w:color="auto"/>
              <w:bottom w:val="nil"/>
              <w:right w:val="nil"/>
            </w:tcBorders>
            <w:shd w:val="clear" w:color="000000" w:fill="DDEBF7"/>
            <w:noWrap/>
            <w:vAlign w:val="center"/>
            <w:hideMark/>
          </w:tcPr>
          <w:p w14:paraId="4589D98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03" w:type="dxa"/>
            <w:tcBorders>
              <w:top w:val="nil"/>
              <w:left w:val="nil"/>
              <w:bottom w:val="nil"/>
              <w:right w:val="nil"/>
            </w:tcBorders>
            <w:shd w:val="clear" w:color="auto" w:fill="auto"/>
            <w:noWrap/>
            <w:vAlign w:val="center"/>
            <w:hideMark/>
          </w:tcPr>
          <w:p w14:paraId="546BD5D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14</w:t>
            </w:r>
          </w:p>
        </w:tc>
        <w:tc>
          <w:tcPr>
            <w:tcW w:w="559" w:type="dxa"/>
            <w:tcBorders>
              <w:top w:val="nil"/>
              <w:left w:val="single" w:sz="8" w:space="0" w:color="auto"/>
              <w:bottom w:val="nil"/>
              <w:right w:val="nil"/>
            </w:tcBorders>
            <w:shd w:val="clear" w:color="000000" w:fill="DDEBF7"/>
            <w:noWrap/>
            <w:vAlign w:val="center"/>
            <w:hideMark/>
          </w:tcPr>
          <w:p w14:paraId="47F71D8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26</w:t>
            </w:r>
          </w:p>
        </w:tc>
        <w:tc>
          <w:tcPr>
            <w:tcW w:w="561" w:type="dxa"/>
            <w:tcBorders>
              <w:top w:val="nil"/>
              <w:left w:val="nil"/>
              <w:bottom w:val="nil"/>
              <w:right w:val="single" w:sz="8" w:space="0" w:color="auto"/>
            </w:tcBorders>
            <w:shd w:val="clear" w:color="auto" w:fill="auto"/>
            <w:noWrap/>
            <w:vAlign w:val="center"/>
            <w:hideMark/>
          </w:tcPr>
          <w:p w14:paraId="6E34930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51</w:t>
            </w:r>
          </w:p>
        </w:tc>
        <w:tc>
          <w:tcPr>
            <w:tcW w:w="559" w:type="dxa"/>
            <w:tcBorders>
              <w:top w:val="nil"/>
              <w:left w:val="nil"/>
              <w:bottom w:val="nil"/>
              <w:right w:val="nil"/>
            </w:tcBorders>
            <w:shd w:val="clear" w:color="000000" w:fill="DDEBF7"/>
            <w:noWrap/>
            <w:vAlign w:val="center"/>
            <w:hideMark/>
          </w:tcPr>
          <w:p w14:paraId="71F8EB8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10</w:t>
            </w:r>
          </w:p>
        </w:tc>
        <w:tc>
          <w:tcPr>
            <w:tcW w:w="561" w:type="dxa"/>
            <w:tcBorders>
              <w:top w:val="nil"/>
              <w:left w:val="nil"/>
              <w:bottom w:val="nil"/>
              <w:right w:val="nil"/>
            </w:tcBorders>
            <w:shd w:val="clear" w:color="auto" w:fill="auto"/>
            <w:noWrap/>
            <w:vAlign w:val="center"/>
            <w:hideMark/>
          </w:tcPr>
          <w:p w14:paraId="7570633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r>
      <w:tr w:rsidR="00231F74" w:rsidRPr="0084577B" w14:paraId="6C6A612D" w14:textId="77777777" w:rsidTr="0084577B">
        <w:trPr>
          <w:trHeight w:val="192"/>
          <w:jc w:val="center"/>
        </w:trPr>
        <w:tc>
          <w:tcPr>
            <w:tcW w:w="679" w:type="dxa"/>
            <w:tcBorders>
              <w:top w:val="nil"/>
              <w:left w:val="nil"/>
              <w:bottom w:val="single" w:sz="8" w:space="0" w:color="auto"/>
              <w:right w:val="nil"/>
            </w:tcBorders>
            <w:shd w:val="clear" w:color="auto" w:fill="auto"/>
            <w:noWrap/>
            <w:vAlign w:val="center"/>
            <w:hideMark/>
          </w:tcPr>
          <w:p w14:paraId="4F3E6F89"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307F</w:t>
            </w:r>
          </w:p>
        </w:tc>
        <w:tc>
          <w:tcPr>
            <w:tcW w:w="519" w:type="dxa"/>
            <w:tcBorders>
              <w:top w:val="nil"/>
              <w:left w:val="single" w:sz="8" w:space="0" w:color="auto"/>
              <w:bottom w:val="single" w:sz="8" w:space="0" w:color="auto"/>
              <w:right w:val="nil"/>
            </w:tcBorders>
            <w:shd w:val="clear" w:color="000000" w:fill="DDEBF7"/>
            <w:noWrap/>
            <w:vAlign w:val="center"/>
            <w:hideMark/>
          </w:tcPr>
          <w:p w14:paraId="2949CBD7"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single" w:sz="8" w:space="0" w:color="auto"/>
              <w:right w:val="single" w:sz="8" w:space="0" w:color="auto"/>
            </w:tcBorders>
            <w:shd w:val="clear" w:color="auto" w:fill="auto"/>
            <w:noWrap/>
            <w:vAlign w:val="center"/>
            <w:hideMark/>
          </w:tcPr>
          <w:p w14:paraId="0F1DAE42"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single" w:sz="8" w:space="0" w:color="auto"/>
              <w:right w:val="nil"/>
            </w:tcBorders>
            <w:shd w:val="clear" w:color="000000" w:fill="DDEBF7"/>
            <w:noWrap/>
            <w:vAlign w:val="center"/>
            <w:hideMark/>
          </w:tcPr>
          <w:p w14:paraId="00B2C17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21" w:type="dxa"/>
            <w:tcBorders>
              <w:top w:val="nil"/>
              <w:left w:val="nil"/>
              <w:bottom w:val="single" w:sz="8" w:space="0" w:color="auto"/>
              <w:right w:val="nil"/>
            </w:tcBorders>
            <w:shd w:val="clear" w:color="auto" w:fill="auto"/>
            <w:noWrap/>
            <w:vAlign w:val="center"/>
            <w:hideMark/>
          </w:tcPr>
          <w:p w14:paraId="64B4C18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19" w:type="dxa"/>
            <w:tcBorders>
              <w:top w:val="nil"/>
              <w:left w:val="single" w:sz="8" w:space="0" w:color="auto"/>
              <w:bottom w:val="single" w:sz="8" w:space="0" w:color="auto"/>
              <w:right w:val="nil"/>
            </w:tcBorders>
            <w:shd w:val="clear" w:color="000000" w:fill="DDEBF7"/>
            <w:noWrap/>
            <w:vAlign w:val="center"/>
            <w:hideMark/>
          </w:tcPr>
          <w:p w14:paraId="0570527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w:t>
            </w:r>
          </w:p>
        </w:tc>
        <w:tc>
          <w:tcPr>
            <w:tcW w:w="521" w:type="dxa"/>
            <w:tcBorders>
              <w:top w:val="nil"/>
              <w:left w:val="nil"/>
              <w:bottom w:val="single" w:sz="8" w:space="0" w:color="auto"/>
              <w:right w:val="single" w:sz="8" w:space="0" w:color="auto"/>
            </w:tcBorders>
            <w:shd w:val="clear" w:color="auto" w:fill="auto"/>
            <w:noWrap/>
            <w:vAlign w:val="center"/>
            <w:hideMark/>
          </w:tcPr>
          <w:p w14:paraId="4117C9E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640" w:type="dxa"/>
            <w:tcBorders>
              <w:top w:val="nil"/>
              <w:left w:val="nil"/>
              <w:bottom w:val="single" w:sz="8" w:space="0" w:color="auto"/>
              <w:right w:val="nil"/>
            </w:tcBorders>
            <w:shd w:val="clear" w:color="000000" w:fill="DDEBF7"/>
            <w:noWrap/>
            <w:vAlign w:val="center"/>
            <w:hideMark/>
          </w:tcPr>
          <w:p w14:paraId="48A8E79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29</w:t>
            </w:r>
          </w:p>
        </w:tc>
        <w:tc>
          <w:tcPr>
            <w:tcW w:w="640" w:type="dxa"/>
            <w:tcBorders>
              <w:top w:val="nil"/>
              <w:left w:val="nil"/>
              <w:bottom w:val="single" w:sz="8" w:space="0" w:color="auto"/>
              <w:right w:val="nil"/>
            </w:tcBorders>
            <w:shd w:val="clear" w:color="auto" w:fill="auto"/>
            <w:noWrap/>
            <w:vAlign w:val="center"/>
            <w:hideMark/>
          </w:tcPr>
          <w:p w14:paraId="12C8D1A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33</w:t>
            </w:r>
          </w:p>
        </w:tc>
        <w:tc>
          <w:tcPr>
            <w:tcW w:w="618" w:type="dxa"/>
            <w:tcBorders>
              <w:top w:val="nil"/>
              <w:left w:val="single" w:sz="8" w:space="0" w:color="auto"/>
              <w:bottom w:val="single" w:sz="8" w:space="0" w:color="auto"/>
              <w:right w:val="nil"/>
            </w:tcBorders>
            <w:shd w:val="clear" w:color="000000" w:fill="DDEBF7"/>
            <w:noWrap/>
            <w:vAlign w:val="center"/>
            <w:hideMark/>
          </w:tcPr>
          <w:p w14:paraId="3D1F2EE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62</w:t>
            </w:r>
          </w:p>
        </w:tc>
        <w:tc>
          <w:tcPr>
            <w:tcW w:w="618" w:type="dxa"/>
            <w:tcBorders>
              <w:top w:val="nil"/>
              <w:left w:val="nil"/>
              <w:bottom w:val="single" w:sz="8" w:space="0" w:color="auto"/>
              <w:right w:val="nil"/>
            </w:tcBorders>
            <w:shd w:val="clear" w:color="auto" w:fill="auto"/>
            <w:noWrap/>
            <w:vAlign w:val="center"/>
            <w:hideMark/>
          </w:tcPr>
          <w:p w14:paraId="705677A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77</w:t>
            </w:r>
          </w:p>
        </w:tc>
        <w:tc>
          <w:tcPr>
            <w:tcW w:w="501" w:type="dxa"/>
            <w:tcBorders>
              <w:top w:val="nil"/>
              <w:left w:val="single" w:sz="8" w:space="0" w:color="auto"/>
              <w:bottom w:val="single" w:sz="8" w:space="0" w:color="auto"/>
              <w:right w:val="nil"/>
            </w:tcBorders>
            <w:shd w:val="clear" w:color="000000" w:fill="DDEBF7"/>
            <w:noWrap/>
            <w:vAlign w:val="center"/>
            <w:hideMark/>
          </w:tcPr>
          <w:p w14:paraId="403A376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03" w:type="dxa"/>
            <w:tcBorders>
              <w:top w:val="nil"/>
              <w:left w:val="nil"/>
              <w:bottom w:val="single" w:sz="8" w:space="0" w:color="auto"/>
              <w:right w:val="nil"/>
            </w:tcBorders>
            <w:shd w:val="clear" w:color="auto" w:fill="auto"/>
            <w:noWrap/>
            <w:vAlign w:val="center"/>
            <w:hideMark/>
          </w:tcPr>
          <w:p w14:paraId="146C91E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59" w:type="dxa"/>
            <w:tcBorders>
              <w:top w:val="nil"/>
              <w:left w:val="single" w:sz="8" w:space="0" w:color="auto"/>
              <w:bottom w:val="single" w:sz="8" w:space="0" w:color="auto"/>
              <w:right w:val="nil"/>
            </w:tcBorders>
            <w:shd w:val="clear" w:color="000000" w:fill="DDEBF7"/>
            <w:noWrap/>
            <w:vAlign w:val="center"/>
            <w:hideMark/>
          </w:tcPr>
          <w:p w14:paraId="242563A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single" w:sz="8" w:space="0" w:color="auto"/>
              <w:right w:val="single" w:sz="8" w:space="0" w:color="auto"/>
            </w:tcBorders>
            <w:shd w:val="clear" w:color="auto" w:fill="auto"/>
            <w:noWrap/>
            <w:vAlign w:val="center"/>
            <w:hideMark/>
          </w:tcPr>
          <w:p w14:paraId="496D656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14:paraId="04D8B2F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14:paraId="085628D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34F4EB8E"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481EF2B5"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305F</w:t>
            </w:r>
          </w:p>
        </w:tc>
        <w:tc>
          <w:tcPr>
            <w:tcW w:w="519" w:type="dxa"/>
            <w:tcBorders>
              <w:top w:val="nil"/>
              <w:left w:val="single" w:sz="8" w:space="0" w:color="auto"/>
              <w:bottom w:val="nil"/>
              <w:right w:val="nil"/>
            </w:tcBorders>
            <w:shd w:val="clear" w:color="000000" w:fill="DDEBF7"/>
            <w:noWrap/>
            <w:vAlign w:val="center"/>
            <w:hideMark/>
          </w:tcPr>
          <w:p w14:paraId="6651F13A"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70A0385A"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4D9EBF5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w:t>
            </w:r>
          </w:p>
        </w:tc>
        <w:tc>
          <w:tcPr>
            <w:tcW w:w="521" w:type="dxa"/>
            <w:tcBorders>
              <w:top w:val="nil"/>
              <w:left w:val="nil"/>
              <w:bottom w:val="nil"/>
              <w:right w:val="nil"/>
            </w:tcBorders>
            <w:shd w:val="clear" w:color="auto" w:fill="auto"/>
            <w:noWrap/>
            <w:vAlign w:val="center"/>
            <w:hideMark/>
          </w:tcPr>
          <w:p w14:paraId="5E1E728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w:t>
            </w:r>
          </w:p>
        </w:tc>
        <w:tc>
          <w:tcPr>
            <w:tcW w:w="519" w:type="dxa"/>
            <w:tcBorders>
              <w:top w:val="nil"/>
              <w:left w:val="single" w:sz="8" w:space="0" w:color="auto"/>
              <w:bottom w:val="nil"/>
              <w:right w:val="nil"/>
            </w:tcBorders>
            <w:shd w:val="clear" w:color="000000" w:fill="DDEBF7"/>
            <w:noWrap/>
            <w:vAlign w:val="center"/>
            <w:hideMark/>
          </w:tcPr>
          <w:p w14:paraId="511D42D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35</w:t>
            </w:r>
          </w:p>
        </w:tc>
        <w:tc>
          <w:tcPr>
            <w:tcW w:w="521" w:type="dxa"/>
            <w:tcBorders>
              <w:top w:val="nil"/>
              <w:left w:val="nil"/>
              <w:bottom w:val="nil"/>
              <w:right w:val="single" w:sz="8" w:space="0" w:color="auto"/>
            </w:tcBorders>
            <w:shd w:val="clear" w:color="auto" w:fill="auto"/>
            <w:noWrap/>
            <w:vAlign w:val="center"/>
            <w:hideMark/>
          </w:tcPr>
          <w:p w14:paraId="6A99439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30</w:t>
            </w:r>
          </w:p>
        </w:tc>
        <w:tc>
          <w:tcPr>
            <w:tcW w:w="640" w:type="dxa"/>
            <w:tcBorders>
              <w:top w:val="nil"/>
              <w:left w:val="nil"/>
              <w:bottom w:val="nil"/>
              <w:right w:val="nil"/>
            </w:tcBorders>
            <w:shd w:val="clear" w:color="000000" w:fill="DDEBF7"/>
            <w:noWrap/>
            <w:vAlign w:val="center"/>
            <w:hideMark/>
          </w:tcPr>
          <w:p w14:paraId="14C2AE6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640" w:type="dxa"/>
            <w:tcBorders>
              <w:top w:val="nil"/>
              <w:left w:val="nil"/>
              <w:bottom w:val="nil"/>
              <w:right w:val="nil"/>
            </w:tcBorders>
            <w:shd w:val="clear" w:color="auto" w:fill="auto"/>
            <w:noWrap/>
            <w:vAlign w:val="center"/>
            <w:hideMark/>
          </w:tcPr>
          <w:p w14:paraId="0BA9884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13</w:t>
            </w:r>
          </w:p>
        </w:tc>
        <w:tc>
          <w:tcPr>
            <w:tcW w:w="618" w:type="dxa"/>
            <w:tcBorders>
              <w:top w:val="nil"/>
              <w:left w:val="single" w:sz="8" w:space="0" w:color="auto"/>
              <w:bottom w:val="nil"/>
              <w:right w:val="nil"/>
            </w:tcBorders>
            <w:shd w:val="clear" w:color="000000" w:fill="DDEBF7"/>
            <w:noWrap/>
            <w:vAlign w:val="center"/>
            <w:hideMark/>
          </w:tcPr>
          <w:p w14:paraId="01DCC92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126</w:t>
            </w:r>
          </w:p>
        </w:tc>
        <w:tc>
          <w:tcPr>
            <w:tcW w:w="618" w:type="dxa"/>
            <w:tcBorders>
              <w:top w:val="nil"/>
              <w:left w:val="nil"/>
              <w:bottom w:val="nil"/>
              <w:right w:val="nil"/>
            </w:tcBorders>
            <w:shd w:val="clear" w:color="auto" w:fill="auto"/>
            <w:noWrap/>
            <w:vAlign w:val="center"/>
            <w:hideMark/>
          </w:tcPr>
          <w:p w14:paraId="0E1CD49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200</w:t>
            </w:r>
          </w:p>
        </w:tc>
        <w:tc>
          <w:tcPr>
            <w:tcW w:w="501" w:type="dxa"/>
            <w:tcBorders>
              <w:top w:val="nil"/>
              <w:left w:val="single" w:sz="8" w:space="0" w:color="auto"/>
              <w:bottom w:val="nil"/>
              <w:right w:val="nil"/>
            </w:tcBorders>
            <w:shd w:val="clear" w:color="000000" w:fill="DDEBF7"/>
            <w:noWrap/>
            <w:vAlign w:val="center"/>
            <w:hideMark/>
          </w:tcPr>
          <w:p w14:paraId="0313E03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03" w:type="dxa"/>
            <w:tcBorders>
              <w:top w:val="nil"/>
              <w:left w:val="nil"/>
              <w:bottom w:val="nil"/>
              <w:right w:val="nil"/>
            </w:tcBorders>
            <w:shd w:val="clear" w:color="auto" w:fill="auto"/>
            <w:noWrap/>
            <w:vAlign w:val="center"/>
            <w:hideMark/>
          </w:tcPr>
          <w:p w14:paraId="2C8DCCD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14:paraId="56F9122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61" w:type="dxa"/>
            <w:tcBorders>
              <w:top w:val="nil"/>
              <w:left w:val="nil"/>
              <w:bottom w:val="nil"/>
              <w:right w:val="single" w:sz="8" w:space="0" w:color="auto"/>
            </w:tcBorders>
            <w:shd w:val="clear" w:color="auto" w:fill="auto"/>
            <w:noWrap/>
            <w:vAlign w:val="center"/>
            <w:hideMark/>
          </w:tcPr>
          <w:p w14:paraId="2C3B3BA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59" w:type="dxa"/>
            <w:tcBorders>
              <w:top w:val="nil"/>
              <w:left w:val="nil"/>
              <w:bottom w:val="nil"/>
              <w:right w:val="nil"/>
            </w:tcBorders>
            <w:shd w:val="clear" w:color="000000" w:fill="DDEBF7"/>
            <w:noWrap/>
            <w:vAlign w:val="center"/>
            <w:hideMark/>
          </w:tcPr>
          <w:p w14:paraId="776CB12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1FD4776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6ED21655"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32FD7137"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306F</w:t>
            </w:r>
          </w:p>
        </w:tc>
        <w:tc>
          <w:tcPr>
            <w:tcW w:w="519" w:type="dxa"/>
            <w:tcBorders>
              <w:top w:val="nil"/>
              <w:left w:val="single" w:sz="8" w:space="0" w:color="auto"/>
              <w:bottom w:val="nil"/>
              <w:right w:val="nil"/>
            </w:tcBorders>
            <w:shd w:val="clear" w:color="000000" w:fill="DDEBF7"/>
            <w:noWrap/>
            <w:vAlign w:val="center"/>
            <w:hideMark/>
          </w:tcPr>
          <w:p w14:paraId="3FED2186"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072BE3A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39C94C9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21" w:type="dxa"/>
            <w:tcBorders>
              <w:top w:val="nil"/>
              <w:left w:val="nil"/>
              <w:bottom w:val="nil"/>
              <w:right w:val="nil"/>
            </w:tcBorders>
            <w:shd w:val="clear" w:color="auto" w:fill="auto"/>
            <w:noWrap/>
            <w:vAlign w:val="center"/>
            <w:hideMark/>
          </w:tcPr>
          <w:p w14:paraId="7A8B3AC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519" w:type="dxa"/>
            <w:tcBorders>
              <w:top w:val="nil"/>
              <w:left w:val="single" w:sz="8" w:space="0" w:color="auto"/>
              <w:bottom w:val="nil"/>
              <w:right w:val="nil"/>
            </w:tcBorders>
            <w:shd w:val="clear" w:color="000000" w:fill="DDEBF7"/>
            <w:noWrap/>
            <w:vAlign w:val="center"/>
            <w:hideMark/>
          </w:tcPr>
          <w:p w14:paraId="4A5AD7E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10</w:t>
            </w:r>
          </w:p>
        </w:tc>
        <w:tc>
          <w:tcPr>
            <w:tcW w:w="521" w:type="dxa"/>
            <w:tcBorders>
              <w:top w:val="nil"/>
              <w:left w:val="nil"/>
              <w:bottom w:val="nil"/>
              <w:right w:val="single" w:sz="8" w:space="0" w:color="auto"/>
            </w:tcBorders>
            <w:shd w:val="clear" w:color="auto" w:fill="auto"/>
            <w:noWrap/>
            <w:vAlign w:val="center"/>
            <w:hideMark/>
          </w:tcPr>
          <w:p w14:paraId="1A19C39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22</w:t>
            </w:r>
          </w:p>
        </w:tc>
        <w:tc>
          <w:tcPr>
            <w:tcW w:w="640" w:type="dxa"/>
            <w:tcBorders>
              <w:top w:val="nil"/>
              <w:left w:val="nil"/>
              <w:bottom w:val="nil"/>
              <w:right w:val="nil"/>
            </w:tcBorders>
            <w:shd w:val="clear" w:color="000000" w:fill="DDEBF7"/>
            <w:noWrap/>
            <w:vAlign w:val="center"/>
            <w:hideMark/>
          </w:tcPr>
          <w:p w14:paraId="697219D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44</w:t>
            </w:r>
          </w:p>
        </w:tc>
        <w:tc>
          <w:tcPr>
            <w:tcW w:w="640" w:type="dxa"/>
            <w:tcBorders>
              <w:top w:val="nil"/>
              <w:left w:val="nil"/>
              <w:bottom w:val="nil"/>
              <w:right w:val="nil"/>
            </w:tcBorders>
            <w:shd w:val="clear" w:color="auto" w:fill="auto"/>
            <w:noWrap/>
            <w:vAlign w:val="center"/>
            <w:hideMark/>
          </w:tcPr>
          <w:p w14:paraId="5955B1E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104</w:t>
            </w:r>
          </w:p>
        </w:tc>
        <w:tc>
          <w:tcPr>
            <w:tcW w:w="618" w:type="dxa"/>
            <w:tcBorders>
              <w:top w:val="nil"/>
              <w:left w:val="single" w:sz="8" w:space="0" w:color="auto"/>
              <w:bottom w:val="nil"/>
              <w:right w:val="nil"/>
            </w:tcBorders>
            <w:shd w:val="clear" w:color="000000" w:fill="DDEBF7"/>
            <w:noWrap/>
            <w:vAlign w:val="center"/>
            <w:hideMark/>
          </w:tcPr>
          <w:p w14:paraId="4796ED9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0425B1A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01" w:type="dxa"/>
            <w:tcBorders>
              <w:top w:val="nil"/>
              <w:left w:val="single" w:sz="8" w:space="0" w:color="auto"/>
              <w:bottom w:val="nil"/>
              <w:right w:val="nil"/>
            </w:tcBorders>
            <w:shd w:val="clear" w:color="000000" w:fill="DDEBF7"/>
            <w:noWrap/>
            <w:vAlign w:val="center"/>
            <w:hideMark/>
          </w:tcPr>
          <w:p w14:paraId="351DB19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03" w:type="dxa"/>
            <w:tcBorders>
              <w:top w:val="nil"/>
              <w:left w:val="nil"/>
              <w:bottom w:val="nil"/>
              <w:right w:val="nil"/>
            </w:tcBorders>
            <w:shd w:val="clear" w:color="auto" w:fill="auto"/>
            <w:noWrap/>
            <w:vAlign w:val="center"/>
            <w:hideMark/>
          </w:tcPr>
          <w:p w14:paraId="4F3361E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14:paraId="013F7F3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7BFF049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0160F36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7F655DF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43BEA815"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0CAFA535"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299F</w:t>
            </w:r>
          </w:p>
        </w:tc>
        <w:tc>
          <w:tcPr>
            <w:tcW w:w="519" w:type="dxa"/>
            <w:tcBorders>
              <w:top w:val="nil"/>
              <w:left w:val="single" w:sz="8" w:space="0" w:color="auto"/>
              <w:bottom w:val="nil"/>
              <w:right w:val="nil"/>
            </w:tcBorders>
            <w:shd w:val="clear" w:color="000000" w:fill="DDEBF7"/>
            <w:noWrap/>
            <w:vAlign w:val="center"/>
            <w:hideMark/>
          </w:tcPr>
          <w:p w14:paraId="49618C23"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3E4A0929"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394E39B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w:t>
            </w:r>
          </w:p>
        </w:tc>
        <w:tc>
          <w:tcPr>
            <w:tcW w:w="521" w:type="dxa"/>
            <w:tcBorders>
              <w:top w:val="nil"/>
              <w:left w:val="nil"/>
              <w:bottom w:val="nil"/>
              <w:right w:val="nil"/>
            </w:tcBorders>
            <w:shd w:val="clear" w:color="auto" w:fill="auto"/>
            <w:noWrap/>
            <w:vAlign w:val="center"/>
            <w:hideMark/>
          </w:tcPr>
          <w:p w14:paraId="0908264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19</w:t>
            </w:r>
          </w:p>
        </w:tc>
        <w:tc>
          <w:tcPr>
            <w:tcW w:w="519" w:type="dxa"/>
            <w:tcBorders>
              <w:top w:val="nil"/>
              <w:left w:val="single" w:sz="8" w:space="0" w:color="auto"/>
              <w:bottom w:val="nil"/>
              <w:right w:val="nil"/>
            </w:tcBorders>
            <w:shd w:val="clear" w:color="000000" w:fill="DDEBF7"/>
            <w:noWrap/>
            <w:vAlign w:val="center"/>
            <w:hideMark/>
          </w:tcPr>
          <w:p w14:paraId="18B21A2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30</w:t>
            </w:r>
          </w:p>
        </w:tc>
        <w:tc>
          <w:tcPr>
            <w:tcW w:w="521" w:type="dxa"/>
            <w:tcBorders>
              <w:top w:val="nil"/>
              <w:left w:val="nil"/>
              <w:bottom w:val="nil"/>
              <w:right w:val="single" w:sz="8" w:space="0" w:color="auto"/>
            </w:tcBorders>
            <w:shd w:val="clear" w:color="auto" w:fill="auto"/>
            <w:noWrap/>
            <w:vAlign w:val="center"/>
            <w:hideMark/>
          </w:tcPr>
          <w:p w14:paraId="03A1731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69</w:t>
            </w:r>
          </w:p>
        </w:tc>
        <w:tc>
          <w:tcPr>
            <w:tcW w:w="640" w:type="dxa"/>
            <w:tcBorders>
              <w:top w:val="nil"/>
              <w:left w:val="nil"/>
              <w:bottom w:val="nil"/>
              <w:right w:val="nil"/>
            </w:tcBorders>
            <w:shd w:val="clear" w:color="000000" w:fill="DDEBF7"/>
            <w:noWrap/>
            <w:vAlign w:val="center"/>
            <w:hideMark/>
          </w:tcPr>
          <w:p w14:paraId="63C983B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28</w:t>
            </w:r>
          </w:p>
        </w:tc>
        <w:tc>
          <w:tcPr>
            <w:tcW w:w="640" w:type="dxa"/>
            <w:tcBorders>
              <w:top w:val="nil"/>
              <w:left w:val="nil"/>
              <w:bottom w:val="nil"/>
              <w:right w:val="nil"/>
            </w:tcBorders>
            <w:shd w:val="clear" w:color="auto" w:fill="auto"/>
            <w:noWrap/>
            <w:vAlign w:val="center"/>
            <w:hideMark/>
          </w:tcPr>
          <w:p w14:paraId="44CFB49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81</w:t>
            </w:r>
          </w:p>
        </w:tc>
        <w:tc>
          <w:tcPr>
            <w:tcW w:w="618" w:type="dxa"/>
            <w:tcBorders>
              <w:top w:val="nil"/>
              <w:left w:val="single" w:sz="8" w:space="0" w:color="auto"/>
              <w:bottom w:val="nil"/>
              <w:right w:val="nil"/>
            </w:tcBorders>
            <w:shd w:val="clear" w:color="000000" w:fill="DDEBF7"/>
            <w:noWrap/>
            <w:vAlign w:val="center"/>
            <w:hideMark/>
          </w:tcPr>
          <w:p w14:paraId="6F4FD0E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274</w:t>
            </w:r>
          </w:p>
        </w:tc>
        <w:tc>
          <w:tcPr>
            <w:tcW w:w="618" w:type="dxa"/>
            <w:tcBorders>
              <w:top w:val="nil"/>
              <w:left w:val="nil"/>
              <w:bottom w:val="nil"/>
              <w:right w:val="nil"/>
            </w:tcBorders>
            <w:shd w:val="clear" w:color="auto" w:fill="auto"/>
            <w:noWrap/>
            <w:vAlign w:val="center"/>
            <w:hideMark/>
          </w:tcPr>
          <w:p w14:paraId="640E3C2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556</w:t>
            </w:r>
          </w:p>
        </w:tc>
        <w:tc>
          <w:tcPr>
            <w:tcW w:w="501" w:type="dxa"/>
            <w:tcBorders>
              <w:top w:val="nil"/>
              <w:left w:val="single" w:sz="8" w:space="0" w:color="auto"/>
              <w:bottom w:val="nil"/>
              <w:right w:val="nil"/>
            </w:tcBorders>
            <w:shd w:val="clear" w:color="000000" w:fill="DDEBF7"/>
            <w:noWrap/>
            <w:vAlign w:val="center"/>
            <w:hideMark/>
          </w:tcPr>
          <w:p w14:paraId="1125B4E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16</w:t>
            </w:r>
          </w:p>
        </w:tc>
        <w:tc>
          <w:tcPr>
            <w:tcW w:w="503" w:type="dxa"/>
            <w:tcBorders>
              <w:top w:val="nil"/>
              <w:left w:val="nil"/>
              <w:bottom w:val="nil"/>
              <w:right w:val="nil"/>
            </w:tcBorders>
            <w:shd w:val="clear" w:color="auto" w:fill="auto"/>
            <w:noWrap/>
            <w:vAlign w:val="center"/>
            <w:hideMark/>
          </w:tcPr>
          <w:p w14:paraId="6E99BF8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52</w:t>
            </w:r>
          </w:p>
        </w:tc>
        <w:tc>
          <w:tcPr>
            <w:tcW w:w="559" w:type="dxa"/>
            <w:tcBorders>
              <w:top w:val="nil"/>
              <w:left w:val="single" w:sz="8" w:space="0" w:color="auto"/>
              <w:bottom w:val="nil"/>
              <w:right w:val="nil"/>
            </w:tcBorders>
            <w:shd w:val="clear" w:color="000000" w:fill="DDEBF7"/>
            <w:noWrap/>
            <w:vAlign w:val="center"/>
            <w:hideMark/>
          </w:tcPr>
          <w:p w14:paraId="1B54C3E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1DEC617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59" w:type="dxa"/>
            <w:tcBorders>
              <w:top w:val="nil"/>
              <w:left w:val="nil"/>
              <w:bottom w:val="nil"/>
              <w:right w:val="nil"/>
            </w:tcBorders>
            <w:shd w:val="clear" w:color="000000" w:fill="DDEBF7"/>
            <w:noWrap/>
            <w:vAlign w:val="center"/>
            <w:hideMark/>
          </w:tcPr>
          <w:p w14:paraId="1064D9D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61" w:type="dxa"/>
            <w:tcBorders>
              <w:top w:val="nil"/>
              <w:left w:val="nil"/>
              <w:bottom w:val="nil"/>
              <w:right w:val="nil"/>
            </w:tcBorders>
            <w:shd w:val="clear" w:color="auto" w:fill="auto"/>
            <w:noWrap/>
            <w:vAlign w:val="center"/>
            <w:hideMark/>
          </w:tcPr>
          <w:p w14:paraId="080505D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65B7CF68"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0442FB55"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283F</w:t>
            </w:r>
          </w:p>
        </w:tc>
        <w:tc>
          <w:tcPr>
            <w:tcW w:w="519" w:type="dxa"/>
            <w:tcBorders>
              <w:top w:val="nil"/>
              <w:left w:val="single" w:sz="8" w:space="0" w:color="auto"/>
              <w:bottom w:val="nil"/>
              <w:right w:val="nil"/>
            </w:tcBorders>
            <w:shd w:val="clear" w:color="000000" w:fill="DDEBF7"/>
            <w:noWrap/>
            <w:vAlign w:val="center"/>
            <w:hideMark/>
          </w:tcPr>
          <w:p w14:paraId="18B0AD3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4CF1FFCE"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7AEF601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21" w:type="dxa"/>
            <w:tcBorders>
              <w:top w:val="nil"/>
              <w:left w:val="nil"/>
              <w:bottom w:val="nil"/>
              <w:right w:val="nil"/>
            </w:tcBorders>
            <w:shd w:val="clear" w:color="auto" w:fill="auto"/>
            <w:noWrap/>
            <w:vAlign w:val="center"/>
            <w:hideMark/>
          </w:tcPr>
          <w:p w14:paraId="4C4665E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14:paraId="43BFA85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38</w:t>
            </w:r>
          </w:p>
        </w:tc>
        <w:tc>
          <w:tcPr>
            <w:tcW w:w="521" w:type="dxa"/>
            <w:tcBorders>
              <w:top w:val="nil"/>
              <w:left w:val="nil"/>
              <w:bottom w:val="nil"/>
              <w:right w:val="single" w:sz="8" w:space="0" w:color="auto"/>
            </w:tcBorders>
            <w:shd w:val="clear" w:color="auto" w:fill="auto"/>
            <w:noWrap/>
            <w:vAlign w:val="center"/>
            <w:hideMark/>
          </w:tcPr>
          <w:p w14:paraId="2AA989D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30</w:t>
            </w:r>
          </w:p>
        </w:tc>
        <w:tc>
          <w:tcPr>
            <w:tcW w:w="640" w:type="dxa"/>
            <w:tcBorders>
              <w:top w:val="nil"/>
              <w:left w:val="nil"/>
              <w:bottom w:val="nil"/>
              <w:right w:val="nil"/>
            </w:tcBorders>
            <w:shd w:val="clear" w:color="000000" w:fill="DDEBF7"/>
            <w:noWrap/>
            <w:vAlign w:val="center"/>
            <w:hideMark/>
          </w:tcPr>
          <w:p w14:paraId="4518CE9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96</w:t>
            </w:r>
          </w:p>
        </w:tc>
        <w:tc>
          <w:tcPr>
            <w:tcW w:w="640" w:type="dxa"/>
            <w:tcBorders>
              <w:top w:val="nil"/>
              <w:left w:val="nil"/>
              <w:bottom w:val="nil"/>
              <w:right w:val="nil"/>
            </w:tcBorders>
            <w:shd w:val="clear" w:color="auto" w:fill="auto"/>
            <w:noWrap/>
            <w:vAlign w:val="center"/>
            <w:hideMark/>
          </w:tcPr>
          <w:p w14:paraId="63BA9BD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115</w:t>
            </w:r>
          </w:p>
        </w:tc>
        <w:tc>
          <w:tcPr>
            <w:tcW w:w="618" w:type="dxa"/>
            <w:tcBorders>
              <w:top w:val="nil"/>
              <w:left w:val="single" w:sz="8" w:space="0" w:color="auto"/>
              <w:bottom w:val="nil"/>
              <w:right w:val="nil"/>
            </w:tcBorders>
            <w:shd w:val="clear" w:color="000000" w:fill="DDEBF7"/>
            <w:noWrap/>
            <w:vAlign w:val="center"/>
            <w:hideMark/>
          </w:tcPr>
          <w:p w14:paraId="08F9ACA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91</w:t>
            </w:r>
          </w:p>
        </w:tc>
        <w:tc>
          <w:tcPr>
            <w:tcW w:w="618" w:type="dxa"/>
            <w:tcBorders>
              <w:top w:val="nil"/>
              <w:left w:val="nil"/>
              <w:bottom w:val="nil"/>
              <w:right w:val="nil"/>
            </w:tcBorders>
            <w:shd w:val="clear" w:color="auto" w:fill="auto"/>
            <w:noWrap/>
            <w:vAlign w:val="center"/>
            <w:hideMark/>
          </w:tcPr>
          <w:p w14:paraId="6D6032F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90</w:t>
            </w:r>
          </w:p>
        </w:tc>
        <w:tc>
          <w:tcPr>
            <w:tcW w:w="501" w:type="dxa"/>
            <w:tcBorders>
              <w:top w:val="nil"/>
              <w:left w:val="single" w:sz="8" w:space="0" w:color="auto"/>
              <w:bottom w:val="nil"/>
              <w:right w:val="nil"/>
            </w:tcBorders>
            <w:shd w:val="clear" w:color="000000" w:fill="DDEBF7"/>
            <w:noWrap/>
            <w:vAlign w:val="center"/>
            <w:hideMark/>
          </w:tcPr>
          <w:p w14:paraId="1E901A7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13</w:t>
            </w:r>
          </w:p>
        </w:tc>
        <w:tc>
          <w:tcPr>
            <w:tcW w:w="503" w:type="dxa"/>
            <w:tcBorders>
              <w:top w:val="nil"/>
              <w:left w:val="nil"/>
              <w:bottom w:val="nil"/>
              <w:right w:val="nil"/>
            </w:tcBorders>
            <w:shd w:val="clear" w:color="auto" w:fill="auto"/>
            <w:noWrap/>
            <w:vAlign w:val="center"/>
            <w:hideMark/>
          </w:tcPr>
          <w:p w14:paraId="19539D3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16</w:t>
            </w:r>
          </w:p>
        </w:tc>
        <w:tc>
          <w:tcPr>
            <w:tcW w:w="559" w:type="dxa"/>
            <w:tcBorders>
              <w:top w:val="nil"/>
              <w:left w:val="single" w:sz="8" w:space="0" w:color="auto"/>
              <w:bottom w:val="nil"/>
              <w:right w:val="nil"/>
            </w:tcBorders>
            <w:shd w:val="clear" w:color="000000" w:fill="DDEBF7"/>
            <w:noWrap/>
            <w:vAlign w:val="center"/>
            <w:hideMark/>
          </w:tcPr>
          <w:p w14:paraId="37C264D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37A2CE7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7BD68C1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70C8E2F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1DFF757A"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579CB31A"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274F</w:t>
            </w:r>
          </w:p>
        </w:tc>
        <w:tc>
          <w:tcPr>
            <w:tcW w:w="519" w:type="dxa"/>
            <w:tcBorders>
              <w:top w:val="nil"/>
              <w:left w:val="single" w:sz="8" w:space="0" w:color="auto"/>
              <w:bottom w:val="nil"/>
              <w:right w:val="nil"/>
            </w:tcBorders>
            <w:shd w:val="clear" w:color="000000" w:fill="DDEBF7"/>
            <w:noWrap/>
            <w:vAlign w:val="center"/>
            <w:hideMark/>
          </w:tcPr>
          <w:p w14:paraId="318FE2FC"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78039EA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3DEA8D5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21" w:type="dxa"/>
            <w:tcBorders>
              <w:top w:val="nil"/>
              <w:left w:val="nil"/>
              <w:bottom w:val="nil"/>
              <w:right w:val="nil"/>
            </w:tcBorders>
            <w:shd w:val="clear" w:color="auto" w:fill="auto"/>
            <w:noWrap/>
            <w:vAlign w:val="center"/>
            <w:hideMark/>
          </w:tcPr>
          <w:p w14:paraId="6A3C20A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14:paraId="1FBEC5A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32</w:t>
            </w:r>
          </w:p>
        </w:tc>
        <w:tc>
          <w:tcPr>
            <w:tcW w:w="521" w:type="dxa"/>
            <w:tcBorders>
              <w:top w:val="nil"/>
              <w:left w:val="nil"/>
              <w:bottom w:val="nil"/>
              <w:right w:val="single" w:sz="8" w:space="0" w:color="auto"/>
            </w:tcBorders>
            <w:shd w:val="clear" w:color="auto" w:fill="auto"/>
            <w:noWrap/>
            <w:vAlign w:val="center"/>
            <w:hideMark/>
          </w:tcPr>
          <w:p w14:paraId="74B03BC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48</w:t>
            </w:r>
          </w:p>
        </w:tc>
        <w:tc>
          <w:tcPr>
            <w:tcW w:w="640" w:type="dxa"/>
            <w:tcBorders>
              <w:top w:val="nil"/>
              <w:left w:val="nil"/>
              <w:bottom w:val="nil"/>
              <w:right w:val="nil"/>
            </w:tcBorders>
            <w:shd w:val="clear" w:color="000000" w:fill="DDEBF7"/>
            <w:noWrap/>
            <w:vAlign w:val="center"/>
            <w:hideMark/>
          </w:tcPr>
          <w:p w14:paraId="27F1308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116</w:t>
            </w:r>
          </w:p>
        </w:tc>
        <w:tc>
          <w:tcPr>
            <w:tcW w:w="640" w:type="dxa"/>
            <w:tcBorders>
              <w:top w:val="nil"/>
              <w:left w:val="nil"/>
              <w:bottom w:val="nil"/>
              <w:right w:val="nil"/>
            </w:tcBorders>
            <w:shd w:val="clear" w:color="auto" w:fill="auto"/>
            <w:noWrap/>
            <w:vAlign w:val="center"/>
            <w:hideMark/>
          </w:tcPr>
          <w:p w14:paraId="6ADFADF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113</w:t>
            </w:r>
          </w:p>
        </w:tc>
        <w:tc>
          <w:tcPr>
            <w:tcW w:w="618" w:type="dxa"/>
            <w:tcBorders>
              <w:top w:val="nil"/>
              <w:left w:val="single" w:sz="8" w:space="0" w:color="auto"/>
              <w:bottom w:val="nil"/>
              <w:right w:val="nil"/>
            </w:tcBorders>
            <w:shd w:val="clear" w:color="000000" w:fill="DDEBF7"/>
            <w:noWrap/>
            <w:vAlign w:val="center"/>
            <w:hideMark/>
          </w:tcPr>
          <w:p w14:paraId="2220DCE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618" w:type="dxa"/>
            <w:tcBorders>
              <w:top w:val="nil"/>
              <w:left w:val="nil"/>
              <w:bottom w:val="nil"/>
              <w:right w:val="nil"/>
            </w:tcBorders>
            <w:shd w:val="clear" w:color="auto" w:fill="auto"/>
            <w:noWrap/>
            <w:vAlign w:val="center"/>
            <w:hideMark/>
          </w:tcPr>
          <w:p w14:paraId="61C7688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501" w:type="dxa"/>
            <w:tcBorders>
              <w:top w:val="nil"/>
              <w:left w:val="single" w:sz="8" w:space="0" w:color="auto"/>
              <w:bottom w:val="nil"/>
              <w:right w:val="nil"/>
            </w:tcBorders>
            <w:shd w:val="clear" w:color="000000" w:fill="DDEBF7"/>
            <w:noWrap/>
            <w:vAlign w:val="center"/>
            <w:hideMark/>
          </w:tcPr>
          <w:p w14:paraId="3A02D2D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47</w:t>
            </w:r>
          </w:p>
        </w:tc>
        <w:tc>
          <w:tcPr>
            <w:tcW w:w="503" w:type="dxa"/>
            <w:tcBorders>
              <w:top w:val="nil"/>
              <w:left w:val="nil"/>
              <w:bottom w:val="nil"/>
              <w:right w:val="nil"/>
            </w:tcBorders>
            <w:shd w:val="clear" w:color="auto" w:fill="auto"/>
            <w:noWrap/>
            <w:vAlign w:val="center"/>
            <w:hideMark/>
          </w:tcPr>
          <w:p w14:paraId="1960933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22</w:t>
            </w:r>
          </w:p>
        </w:tc>
        <w:tc>
          <w:tcPr>
            <w:tcW w:w="559" w:type="dxa"/>
            <w:tcBorders>
              <w:top w:val="nil"/>
              <w:left w:val="single" w:sz="8" w:space="0" w:color="auto"/>
              <w:bottom w:val="nil"/>
              <w:right w:val="nil"/>
            </w:tcBorders>
            <w:shd w:val="clear" w:color="000000" w:fill="DDEBF7"/>
            <w:noWrap/>
            <w:vAlign w:val="center"/>
            <w:hideMark/>
          </w:tcPr>
          <w:p w14:paraId="28FBCB5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36</w:t>
            </w:r>
          </w:p>
        </w:tc>
        <w:tc>
          <w:tcPr>
            <w:tcW w:w="561" w:type="dxa"/>
            <w:tcBorders>
              <w:top w:val="nil"/>
              <w:left w:val="nil"/>
              <w:bottom w:val="nil"/>
              <w:right w:val="single" w:sz="8" w:space="0" w:color="auto"/>
            </w:tcBorders>
            <w:shd w:val="clear" w:color="auto" w:fill="auto"/>
            <w:noWrap/>
            <w:vAlign w:val="center"/>
            <w:hideMark/>
          </w:tcPr>
          <w:p w14:paraId="5EB5A5B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53</w:t>
            </w:r>
          </w:p>
        </w:tc>
        <w:tc>
          <w:tcPr>
            <w:tcW w:w="559" w:type="dxa"/>
            <w:tcBorders>
              <w:top w:val="nil"/>
              <w:left w:val="nil"/>
              <w:bottom w:val="nil"/>
              <w:right w:val="nil"/>
            </w:tcBorders>
            <w:shd w:val="clear" w:color="000000" w:fill="DDEBF7"/>
            <w:noWrap/>
            <w:vAlign w:val="center"/>
            <w:hideMark/>
          </w:tcPr>
          <w:p w14:paraId="79A2819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c>
          <w:tcPr>
            <w:tcW w:w="561" w:type="dxa"/>
            <w:tcBorders>
              <w:top w:val="nil"/>
              <w:left w:val="nil"/>
              <w:bottom w:val="nil"/>
              <w:right w:val="nil"/>
            </w:tcBorders>
            <w:shd w:val="clear" w:color="auto" w:fill="auto"/>
            <w:noWrap/>
            <w:vAlign w:val="center"/>
            <w:hideMark/>
          </w:tcPr>
          <w:p w14:paraId="6A53701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r>
      <w:tr w:rsidR="00231F74" w:rsidRPr="0084577B" w14:paraId="14FFF8F3"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6C4A845D"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286F</w:t>
            </w:r>
          </w:p>
        </w:tc>
        <w:tc>
          <w:tcPr>
            <w:tcW w:w="519" w:type="dxa"/>
            <w:tcBorders>
              <w:top w:val="nil"/>
              <w:left w:val="single" w:sz="8" w:space="0" w:color="auto"/>
              <w:bottom w:val="nil"/>
              <w:right w:val="nil"/>
            </w:tcBorders>
            <w:shd w:val="clear" w:color="000000" w:fill="DDEBF7"/>
            <w:noWrap/>
            <w:vAlign w:val="center"/>
            <w:hideMark/>
          </w:tcPr>
          <w:p w14:paraId="01C4C2B9"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746EEC13"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5E638FE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21</w:t>
            </w:r>
          </w:p>
        </w:tc>
        <w:tc>
          <w:tcPr>
            <w:tcW w:w="521" w:type="dxa"/>
            <w:tcBorders>
              <w:top w:val="nil"/>
              <w:left w:val="nil"/>
              <w:bottom w:val="nil"/>
              <w:right w:val="nil"/>
            </w:tcBorders>
            <w:shd w:val="clear" w:color="auto" w:fill="auto"/>
            <w:noWrap/>
            <w:vAlign w:val="center"/>
            <w:hideMark/>
          </w:tcPr>
          <w:p w14:paraId="2C95BE7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16</w:t>
            </w:r>
          </w:p>
        </w:tc>
        <w:tc>
          <w:tcPr>
            <w:tcW w:w="519" w:type="dxa"/>
            <w:tcBorders>
              <w:top w:val="nil"/>
              <w:left w:val="single" w:sz="8" w:space="0" w:color="auto"/>
              <w:bottom w:val="nil"/>
              <w:right w:val="nil"/>
            </w:tcBorders>
            <w:shd w:val="clear" w:color="000000" w:fill="DDEBF7"/>
            <w:noWrap/>
            <w:vAlign w:val="center"/>
            <w:hideMark/>
          </w:tcPr>
          <w:p w14:paraId="07B95BC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34</w:t>
            </w:r>
          </w:p>
        </w:tc>
        <w:tc>
          <w:tcPr>
            <w:tcW w:w="521" w:type="dxa"/>
            <w:tcBorders>
              <w:top w:val="nil"/>
              <w:left w:val="nil"/>
              <w:bottom w:val="nil"/>
              <w:right w:val="single" w:sz="8" w:space="0" w:color="auto"/>
            </w:tcBorders>
            <w:shd w:val="clear" w:color="auto" w:fill="auto"/>
            <w:noWrap/>
            <w:vAlign w:val="center"/>
            <w:hideMark/>
          </w:tcPr>
          <w:p w14:paraId="6D03057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37</w:t>
            </w:r>
          </w:p>
        </w:tc>
        <w:tc>
          <w:tcPr>
            <w:tcW w:w="640" w:type="dxa"/>
            <w:tcBorders>
              <w:top w:val="nil"/>
              <w:left w:val="nil"/>
              <w:bottom w:val="nil"/>
              <w:right w:val="nil"/>
            </w:tcBorders>
            <w:shd w:val="clear" w:color="000000" w:fill="DDEBF7"/>
            <w:noWrap/>
            <w:vAlign w:val="center"/>
            <w:hideMark/>
          </w:tcPr>
          <w:p w14:paraId="27F558B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83</w:t>
            </w:r>
          </w:p>
        </w:tc>
        <w:tc>
          <w:tcPr>
            <w:tcW w:w="640" w:type="dxa"/>
            <w:tcBorders>
              <w:top w:val="nil"/>
              <w:left w:val="nil"/>
              <w:bottom w:val="nil"/>
              <w:right w:val="nil"/>
            </w:tcBorders>
            <w:shd w:val="clear" w:color="auto" w:fill="auto"/>
            <w:noWrap/>
            <w:vAlign w:val="center"/>
            <w:hideMark/>
          </w:tcPr>
          <w:p w14:paraId="0A59E84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78</w:t>
            </w:r>
          </w:p>
        </w:tc>
        <w:tc>
          <w:tcPr>
            <w:tcW w:w="618" w:type="dxa"/>
            <w:tcBorders>
              <w:top w:val="nil"/>
              <w:left w:val="single" w:sz="8" w:space="0" w:color="auto"/>
              <w:bottom w:val="nil"/>
              <w:right w:val="nil"/>
            </w:tcBorders>
            <w:shd w:val="clear" w:color="000000" w:fill="DDEBF7"/>
            <w:noWrap/>
            <w:vAlign w:val="center"/>
            <w:hideMark/>
          </w:tcPr>
          <w:p w14:paraId="362FFC2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618" w:type="dxa"/>
            <w:tcBorders>
              <w:top w:val="nil"/>
              <w:left w:val="nil"/>
              <w:bottom w:val="nil"/>
              <w:right w:val="nil"/>
            </w:tcBorders>
            <w:shd w:val="clear" w:color="auto" w:fill="auto"/>
            <w:noWrap/>
            <w:vAlign w:val="center"/>
            <w:hideMark/>
          </w:tcPr>
          <w:p w14:paraId="69E9254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31</w:t>
            </w:r>
          </w:p>
        </w:tc>
        <w:tc>
          <w:tcPr>
            <w:tcW w:w="501" w:type="dxa"/>
            <w:tcBorders>
              <w:top w:val="nil"/>
              <w:left w:val="single" w:sz="8" w:space="0" w:color="auto"/>
              <w:bottom w:val="nil"/>
              <w:right w:val="nil"/>
            </w:tcBorders>
            <w:shd w:val="clear" w:color="000000" w:fill="DDEBF7"/>
            <w:noWrap/>
            <w:vAlign w:val="center"/>
            <w:hideMark/>
          </w:tcPr>
          <w:p w14:paraId="30480F1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03" w:type="dxa"/>
            <w:tcBorders>
              <w:top w:val="nil"/>
              <w:left w:val="nil"/>
              <w:bottom w:val="nil"/>
              <w:right w:val="nil"/>
            </w:tcBorders>
            <w:shd w:val="clear" w:color="auto" w:fill="auto"/>
            <w:noWrap/>
            <w:vAlign w:val="center"/>
            <w:hideMark/>
          </w:tcPr>
          <w:p w14:paraId="5777368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59" w:type="dxa"/>
            <w:tcBorders>
              <w:top w:val="nil"/>
              <w:left w:val="single" w:sz="8" w:space="0" w:color="auto"/>
              <w:bottom w:val="nil"/>
              <w:right w:val="nil"/>
            </w:tcBorders>
            <w:shd w:val="clear" w:color="000000" w:fill="DDEBF7"/>
            <w:noWrap/>
            <w:vAlign w:val="center"/>
            <w:hideMark/>
          </w:tcPr>
          <w:p w14:paraId="13739EB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61" w:type="dxa"/>
            <w:tcBorders>
              <w:top w:val="nil"/>
              <w:left w:val="nil"/>
              <w:bottom w:val="nil"/>
              <w:right w:val="single" w:sz="8" w:space="0" w:color="auto"/>
            </w:tcBorders>
            <w:shd w:val="clear" w:color="auto" w:fill="auto"/>
            <w:noWrap/>
            <w:vAlign w:val="center"/>
            <w:hideMark/>
          </w:tcPr>
          <w:p w14:paraId="559D1C9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59" w:type="dxa"/>
            <w:tcBorders>
              <w:top w:val="nil"/>
              <w:left w:val="nil"/>
              <w:bottom w:val="nil"/>
              <w:right w:val="nil"/>
            </w:tcBorders>
            <w:shd w:val="clear" w:color="000000" w:fill="DDEBF7"/>
            <w:noWrap/>
            <w:vAlign w:val="center"/>
            <w:hideMark/>
          </w:tcPr>
          <w:p w14:paraId="075D95B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2C46037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21907F1D"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3AFE3A66"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292F</w:t>
            </w:r>
          </w:p>
        </w:tc>
        <w:tc>
          <w:tcPr>
            <w:tcW w:w="519" w:type="dxa"/>
            <w:tcBorders>
              <w:top w:val="nil"/>
              <w:left w:val="single" w:sz="8" w:space="0" w:color="auto"/>
              <w:bottom w:val="nil"/>
              <w:right w:val="nil"/>
            </w:tcBorders>
            <w:shd w:val="clear" w:color="000000" w:fill="DDEBF7"/>
            <w:noWrap/>
            <w:vAlign w:val="center"/>
            <w:hideMark/>
          </w:tcPr>
          <w:p w14:paraId="461336C4"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6A28E3A1"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3DB17CF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w:t>
            </w:r>
          </w:p>
        </w:tc>
        <w:tc>
          <w:tcPr>
            <w:tcW w:w="521" w:type="dxa"/>
            <w:tcBorders>
              <w:top w:val="nil"/>
              <w:left w:val="nil"/>
              <w:bottom w:val="nil"/>
              <w:right w:val="nil"/>
            </w:tcBorders>
            <w:shd w:val="clear" w:color="auto" w:fill="auto"/>
            <w:noWrap/>
            <w:vAlign w:val="center"/>
            <w:hideMark/>
          </w:tcPr>
          <w:p w14:paraId="5D13012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10</w:t>
            </w:r>
          </w:p>
        </w:tc>
        <w:tc>
          <w:tcPr>
            <w:tcW w:w="519" w:type="dxa"/>
            <w:tcBorders>
              <w:top w:val="nil"/>
              <w:left w:val="single" w:sz="8" w:space="0" w:color="auto"/>
              <w:bottom w:val="nil"/>
              <w:right w:val="nil"/>
            </w:tcBorders>
            <w:shd w:val="clear" w:color="000000" w:fill="DDEBF7"/>
            <w:noWrap/>
            <w:vAlign w:val="center"/>
            <w:hideMark/>
          </w:tcPr>
          <w:p w14:paraId="3D1FA8E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21</w:t>
            </w:r>
          </w:p>
        </w:tc>
        <w:tc>
          <w:tcPr>
            <w:tcW w:w="521" w:type="dxa"/>
            <w:tcBorders>
              <w:top w:val="nil"/>
              <w:left w:val="nil"/>
              <w:bottom w:val="nil"/>
              <w:right w:val="single" w:sz="8" w:space="0" w:color="auto"/>
            </w:tcBorders>
            <w:shd w:val="clear" w:color="auto" w:fill="auto"/>
            <w:noWrap/>
            <w:vAlign w:val="center"/>
            <w:hideMark/>
          </w:tcPr>
          <w:p w14:paraId="029EA1A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w:t>
            </w:r>
          </w:p>
        </w:tc>
        <w:tc>
          <w:tcPr>
            <w:tcW w:w="640" w:type="dxa"/>
            <w:tcBorders>
              <w:top w:val="nil"/>
              <w:left w:val="nil"/>
              <w:bottom w:val="nil"/>
              <w:right w:val="nil"/>
            </w:tcBorders>
            <w:shd w:val="clear" w:color="000000" w:fill="DDEBF7"/>
            <w:noWrap/>
            <w:vAlign w:val="center"/>
            <w:hideMark/>
          </w:tcPr>
          <w:p w14:paraId="1AAD067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54</w:t>
            </w:r>
          </w:p>
        </w:tc>
        <w:tc>
          <w:tcPr>
            <w:tcW w:w="640" w:type="dxa"/>
            <w:tcBorders>
              <w:top w:val="nil"/>
              <w:left w:val="nil"/>
              <w:bottom w:val="nil"/>
              <w:right w:val="nil"/>
            </w:tcBorders>
            <w:shd w:val="clear" w:color="auto" w:fill="auto"/>
            <w:noWrap/>
            <w:vAlign w:val="center"/>
            <w:hideMark/>
          </w:tcPr>
          <w:p w14:paraId="7ADE124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43</w:t>
            </w:r>
          </w:p>
        </w:tc>
        <w:tc>
          <w:tcPr>
            <w:tcW w:w="618" w:type="dxa"/>
            <w:tcBorders>
              <w:top w:val="nil"/>
              <w:left w:val="single" w:sz="8" w:space="0" w:color="auto"/>
              <w:bottom w:val="nil"/>
              <w:right w:val="nil"/>
            </w:tcBorders>
            <w:shd w:val="clear" w:color="000000" w:fill="DDEBF7"/>
            <w:noWrap/>
            <w:vAlign w:val="center"/>
            <w:hideMark/>
          </w:tcPr>
          <w:p w14:paraId="346FC86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39</w:t>
            </w:r>
          </w:p>
        </w:tc>
        <w:tc>
          <w:tcPr>
            <w:tcW w:w="618" w:type="dxa"/>
            <w:tcBorders>
              <w:top w:val="nil"/>
              <w:left w:val="nil"/>
              <w:bottom w:val="nil"/>
              <w:right w:val="nil"/>
            </w:tcBorders>
            <w:shd w:val="clear" w:color="auto" w:fill="auto"/>
            <w:noWrap/>
            <w:vAlign w:val="center"/>
            <w:hideMark/>
          </w:tcPr>
          <w:p w14:paraId="3F6790C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48</w:t>
            </w:r>
          </w:p>
        </w:tc>
        <w:tc>
          <w:tcPr>
            <w:tcW w:w="501" w:type="dxa"/>
            <w:tcBorders>
              <w:top w:val="nil"/>
              <w:left w:val="single" w:sz="8" w:space="0" w:color="auto"/>
              <w:bottom w:val="nil"/>
              <w:right w:val="nil"/>
            </w:tcBorders>
            <w:shd w:val="clear" w:color="000000" w:fill="DDEBF7"/>
            <w:noWrap/>
            <w:vAlign w:val="center"/>
            <w:hideMark/>
          </w:tcPr>
          <w:p w14:paraId="0328E93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3" w:type="dxa"/>
            <w:tcBorders>
              <w:top w:val="nil"/>
              <w:left w:val="nil"/>
              <w:bottom w:val="nil"/>
              <w:right w:val="nil"/>
            </w:tcBorders>
            <w:shd w:val="clear" w:color="auto" w:fill="auto"/>
            <w:noWrap/>
            <w:vAlign w:val="center"/>
            <w:hideMark/>
          </w:tcPr>
          <w:p w14:paraId="5387F08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14:paraId="2122FCB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5646575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63909FE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3E536D2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06265982"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3F69499C"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298F</w:t>
            </w:r>
          </w:p>
        </w:tc>
        <w:tc>
          <w:tcPr>
            <w:tcW w:w="519" w:type="dxa"/>
            <w:tcBorders>
              <w:top w:val="nil"/>
              <w:left w:val="single" w:sz="8" w:space="0" w:color="auto"/>
              <w:bottom w:val="nil"/>
              <w:right w:val="nil"/>
            </w:tcBorders>
            <w:shd w:val="clear" w:color="000000" w:fill="DDEBF7"/>
            <w:noWrap/>
            <w:vAlign w:val="center"/>
            <w:hideMark/>
          </w:tcPr>
          <w:p w14:paraId="4539C9DA"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5501846A"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3641B6A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21" w:type="dxa"/>
            <w:tcBorders>
              <w:top w:val="nil"/>
              <w:left w:val="nil"/>
              <w:bottom w:val="nil"/>
              <w:right w:val="nil"/>
            </w:tcBorders>
            <w:shd w:val="clear" w:color="auto" w:fill="auto"/>
            <w:noWrap/>
            <w:vAlign w:val="center"/>
            <w:hideMark/>
          </w:tcPr>
          <w:p w14:paraId="12088D2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16</w:t>
            </w:r>
          </w:p>
        </w:tc>
        <w:tc>
          <w:tcPr>
            <w:tcW w:w="519" w:type="dxa"/>
            <w:tcBorders>
              <w:top w:val="nil"/>
              <w:left w:val="single" w:sz="8" w:space="0" w:color="auto"/>
              <w:bottom w:val="nil"/>
              <w:right w:val="nil"/>
            </w:tcBorders>
            <w:shd w:val="clear" w:color="000000" w:fill="DDEBF7"/>
            <w:noWrap/>
            <w:vAlign w:val="center"/>
            <w:hideMark/>
          </w:tcPr>
          <w:p w14:paraId="6D1B769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14</w:t>
            </w:r>
          </w:p>
        </w:tc>
        <w:tc>
          <w:tcPr>
            <w:tcW w:w="521" w:type="dxa"/>
            <w:tcBorders>
              <w:top w:val="nil"/>
              <w:left w:val="nil"/>
              <w:bottom w:val="nil"/>
              <w:right w:val="single" w:sz="8" w:space="0" w:color="auto"/>
            </w:tcBorders>
            <w:shd w:val="clear" w:color="auto" w:fill="auto"/>
            <w:noWrap/>
            <w:vAlign w:val="center"/>
            <w:hideMark/>
          </w:tcPr>
          <w:p w14:paraId="51A0865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30</w:t>
            </w:r>
          </w:p>
        </w:tc>
        <w:tc>
          <w:tcPr>
            <w:tcW w:w="640" w:type="dxa"/>
            <w:tcBorders>
              <w:top w:val="nil"/>
              <w:left w:val="nil"/>
              <w:bottom w:val="nil"/>
              <w:right w:val="nil"/>
            </w:tcBorders>
            <w:shd w:val="clear" w:color="000000" w:fill="DDEBF7"/>
            <w:noWrap/>
            <w:vAlign w:val="center"/>
            <w:hideMark/>
          </w:tcPr>
          <w:p w14:paraId="164FC15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640" w:type="dxa"/>
            <w:tcBorders>
              <w:top w:val="nil"/>
              <w:left w:val="nil"/>
              <w:bottom w:val="nil"/>
              <w:right w:val="nil"/>
            </w:tcBorders>
            <w:shd w:val="clear" w:color="auto" w:fill="auto"/>
            <w:noWrap/>
            <w:vAlign w:val="center"/>
            <w:hideMark/>
          </w:tcPr>
          <w:p w14:paraId="0CB9878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58</w:t>
            </w:r>
          </w:p>
        </w:tc>
        <w:tc>
          <w:tcPr>
            <w:tcW w:w="618" w:type="dxa"/>
            <w:tcBorders>
              <w:top w:val="nil"/>
              <w:left w:val="single" w:sz="8" w:space="0" w:color="auto"/>
              <w:bottom w:val="nil"/>
              <w:right w:val="nil"/>
            </w:tcBorders>
            <w:shd w:val="clear" w:color="000000" w:fill="DDEBF7"/>
            <w:noWrap/>
            <w:vAlign w:val="center"/>
            <w:hideMark/>
          </w:tcPr>
          <w:p w14:paraId="44919DE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22</w:t>
            </w:r>
          </w:p>
        </w:tc>
        <w:tc>
          <w:tcPr>
            <w:tcW w:w="618" w:type="dxa"/>
            <w:tcBorders>
              <w:top w:val="nil"/>
              <w:left w:val="nil"/>
              <w:bottom w:val="nil"/>
              <w:right w:val="nil"/>
            </w:tcBorders>
            <w:shd w:val="clear" w:color="auto" w:fill="auto"/>
            <w:noWrap/>
            <w:vAlign w:val="center"/>
            <w:hideMark/>
          </w:tcPr>
          <w:p w14:paraId="2163D94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114</w:t>
            </w:r>
          </w:p>
        </w:tc>
        <w:tc>
          <w:tcPr>
            <w:tcW w:w="501" w:type="dxa"/>
            <w:tcBorders>
              <w:top w:val="nil"/>
              <w:left w:val="single" w:sz="8" w:space="0" w:color="auto"/>
              <w:bottom w:val="nil"/>
              <w:right w:val="nil"/>
            </w:tcBorders>
            <w:shd w:val="clear" w:color="000000" w:fill="DDEBF7"/>
            <w:noWrap/>
            <w:vAlign w:val="center"/>
            <w:hideMark/>
          </w:tcPr>
          <w:p w14:paraId="0E922B6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3" w:type="dxa"/>
            <w:tcBorders>
              <w:top w:val="nil"/>
              <w:left w:val="nil"/>
              <w:bottom w:val="nil"/>
              <w:right w:val="nil"/>
            </w:tcBorders>
            <w:shd w:val="clear" w:color="auto" w:fill="auto"/>
            <w:noWrap/>
            <w:vAlign w:val="center"/>
            <w:hideMark/>
          </w:tcPr>
          <w:p w14:paraId="1898601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41</w:t>
            </w:r>
          </w:p>
        </w:tc>
        <w:tc>
          <w:tcPr>
            <w:tcW w:w="559" w:type="dxa"/>
            <w:tcBorders>
              <w:top w:val="nil"/>
              <w:left w:val="single" w:sz="8" w:space="0" w:color="auto"/>
              <w:bottom w:val="nil"/>
              <w:right w:val="nil"/>
            </w:tcBorders>
            <w:shd w:val="clear" w:color="000000" w:fill="DDEBF7"/>
            <w:noWrap/>
            <w:vAlign w:val="center"/>
            <w:hideMark/>
          </w:tcPr>
          <w:p w14:paraId="28AA4ED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61" w:type="dxa"/>
            <w:tcBorders>
              <w:top w:val="nil"/>
              <w:left w:val="nil"/>
              <w:bottom w:val="nil"/>
              <w:right w:val="single" w:sz="8" w:space="0" w:color="auto"/>
            </w:tcBorders>
            <w:shd w:val="clear" w:color="auto" w:fill="auto"/>
            <w:noWrap/>
            <w:vAlign w:val="center"/>
            <w:hideMark/>
          </w:tcPr>
          <w:p w14:paraId="28A009D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59" w:type="dxa"/>
            <w:tcBorders>
              <w:top w:val="nil"/>
              <w:left w:val="nil"/>
              <w:bottom w:val="nil"/>
              <w:right w:val="nil"/>
            </w:tcBorders>
            <w:shd w:val="clear" w:color="000000" w:fill="DDEBF7"/>
            <w:noWrap/>
            <w:vAlign w:val="center"/>
            <w:hideMark/>
          </w:tcPr>
          <w:p w14:paraId="1EA7491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12ACB19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4C329D78"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08448DAC"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289F</w:t>
            </w:r>
          </w:p>
        </w:tc>
        <w:tc>
          <w:tcPr>
            <w:tcW w:w="519" w:type="dxa"/>
            <w:tcBorders>
              <w:top w:val="nil"/>
              <w:left w:val="single" w:sz="8" w:space="0" w:color="auto"/>
              <w:bottom w:val="nil"/>
              <w:right w:val="nil"/>
            </w:tcBorders>
            <w:shd w:val="clear" w:color="000000" w:fill="DDEBF7"/>
            <w:noWrap/>
            <w:vAlign w:val="center"/>
            <w:hideMark/>
          </w:tcPr>
          <w:p w14:paraId="48FBB0DD"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21" w:type="dxa"/>
            <w:tcBorders>
              <w:top w:val="nil"/>
              <w:left w:val="nil"/>
              <w:bottom w:val="nil"/>
              <w:right w:val="single" w:sz="8" w:space="0" w:color="auto"/>
            </w:tcBorders>
            <w:shd w:val="clear" w:color="auto" w:fill="auto"/>
            <w:noWrap/>
            <w:vAlign w:val="center"/>
            <w:hideMark/>
          </w:tcPr>
          <w:p w14:paraId="7ABCDCA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19" w:type="dxa"/>
            <w:tcBorders>
              <w:top w:val="nil"/>
              <w:left w:val="nil"/>
              <w:bottom w:val="nil"/>
              <w:right w:val="nil"/>
            </w:tcBorders>
            <w:shd w:val="clear" w:color="000000" w:fill="DDEBF7"/>
            <w:noWrap/>
            <w:vAlign w:val="center"/>
            <w:hideMark/>
          </w:tcPr>
          <w:p w14:paraId="3A6A191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21" w:type="dxa"/>
            <w:tcBorders>
              <w:top w:val="nil"/>
              <w:left w:val="nil"/>
              <w:bottom w:val="nil"/>
              <w:right w:val="nil"/>
            </w:tcBorders>
            <w:shd w:val="clear" w:color="auto" w:fill="auto"/>
            <w:noWrap/>
            <w:vAlign w:val="center"/>
            <w:hideMark/>
          </w:tcPr>
          <w:p w14:paraId="135124C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14:paraId="2AFDB51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13</w:t>
            </w:r>
          </w:p>
        </w:tc>
        <w:tc>
          <w:tcPr>
            <w:tcW w:w="521" w:type="dxa"/>
            <w:tcBorders>
              <w:top w:val="nil"/>
              <w:left w:val="nil"/>
              <w:bottom w:val="nil"/>
              <w:right w:val="single" w:sz="8" w:space="0" w:color="auto"/>
            </w:tcBorders>
            <w:shd w:val="clear" w:color="auto" w:fill="auto"/>
            <w:noWrap/>
            <w:vAlign w:val="center"/>
            <w:hideMark/>
          </w:tcPr>
          <w:p w14:paraId="6218634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640" w:type="dxa"/>
            <w:tcBorders>
              <w:top w:val="nil"/>
              <w:left w:val="nil"/>
              <w:bottom w:val="nil"/>
              <w:right w:val="nil"/>
            </w:tcBorders>
            <w:shd w:val="clear" w:color="000000" w:fill="DDEBF7"/>
            <w:noWrap/>
            <w:vAlign w:val="center"/>
            <w:hideMark/>
          </w:tcPr>
          <w:p w14:paraId="5CA4AE2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50</w:t>
            </w:r>
          </w:p>
        </w:tc>
        <w:tc>
          <w:tcPr>
            <w:tcW w:w="640" w:type="dxa"/>
            <w:tcBorders>
              <w:top w:val="nil"/>
              <w:left w:val="nil"/>
              <w:bottom w:val="nil"/>
              <w:right w:val="nil"/>
            </w:tcBorders>
            <w:shd w:val="clear" w:color="auto" w:fill="auto"/>
            <w:noWrap/>
            <w:vAlign w:val="center"/>
            <w:hideMark/>
          </w:tcPr>
          <w:p w14:paraId="34B9B31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58</w:t>
            </w:r>
          </w:p>
        </w:tc>
        <w:tc>
          <w:tcPr>
            <w:tcW w:w="618" w:type="dxa"/>
            <w:tcBorders>
              <w:top w:val="nil"/>
              <w:left w:val="single" w:sz="8" w:space="0" w:color="auto"/>
              <w:bottom w:val="nil"/>
              <w:right w:val="nil"/>
            </w:tcBorders>
            <w:shd w:val="clear" w:color="000000" w:fill="DDEBF7"/>
            <w:noWrap/>
            <w:vAlign w:val="center"/>
            <w:hideMark/>
          </w:tcPr>
          <w:p w14:paraId="531901B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35</w:t>
            </w:r>
          </w:p>
        </w:tc>
        <w:tc>
          <w:tcPr>
            <w:tcW w:w="618" w:type="dxa"/>
            <w:tcBorders>
              <w:top w:val="nil"/>
              <w:left w:val="nil"/>
              <w:bottom w:val="nil"/>
              <w:right w:val="nil"/>
            </w:tcBorders>
            <w:shd w:val="clear" w:color="auto" w:fill="auto"/>
            <w:noWrap/>
            <w:vAlign w:val="center"/>
            <w:hideMark/>
          </w:tcPr>
          <w:p w14:paraId="016329A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41</w:t>
            </w:r>
          </w:p>
        </w:tc>
        <w:tc>
          <w:tcPr>
            <w:tcW w:w="501" w:type="dxa"/>
            <w:tcBorders>
              <w:top w:val="nil"/>
              <w:left w:val="single" w:sz="8" w:space="0" w:color="auto"/>
              <w:bottom w:val="nil"/>
              <w:right w:val="nil"/>
            </w:tcBorders>
            <w:shd w:val="clear" w:color="000000" w:fill="DDEBF7"/>
            <w:noWrap/>
            <w:vAlign w:val="center"/>
            <w:hideMark/>
          </w:tcPr>
          <w:p w14:paraId="5441247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03" w:type="dxa"/>
            <w:tcBorders>
              <w:top w:val="nil"/>
              <w:left w:val="nil"/>
              <w:bottom w:val="nil"/>
              <w:right w:val="nil"/>
            </w:tcBorders>
            <w:shd w:val="clear" w:color="auto" w:fill="auto"/>
            <w:noWrap/>
            <w:vAlign w:val="center"/>
            <w:hideMark/>
          </w:tcPr>
          <w:p w14:paraId="622193D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14:paraId="3D30BE6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12042F9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45A3392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21D38F7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67B9FDA6" w14:textId="77777777" w:rsidTr="0084577B">
        <w:trPr>
          <w:trHeight w:val="192"/>
          <w:jc w:val="center"/>
        </w:trPr>
        <w:tc>
          <w:tcPr>
            <w:tcW w:w="679" w:type="dxa"/>
            <w:tcBorders>
              <w:top w:val="single" w:sz="8" w:space="0" w:color="auto"/>
              <w:left w:val="nil"/>
              <w:bottom w:val="nil"/>
              <w:right w:val="nil"/>
            </w:tcBorders>
            <w:shd w:val="clear" w:color="auto" w:fill="auto"/>
            <w:noWrap/>
            <w:vAlign w:val="center"/>
            <w:hideMark/>
          </w:tcPr>
          <w:p w14:paraId="4CCFE001"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280F</w:t>
            </w:r>
          </w:p>
        </w:tc>
        <w:tc>
          <w:tcPr>
            <w:tcW w:w="519" w:type="dxa"/>
            <w:tcBorders>
              <w:top w:val="single" w:sz="8" w:space="0" w:color="auto"/>
              <w:left w:val="single" w:sz="8" w:space="0" w:color="auto"/>
              <w:bottom w:val="nil"/>
              <w:right w:val="nil"/>
            </w:tcBorders>
            <w:shd w:val="clear" w:color="000000" w:fill="DDEBF7"/>
            <w:noWrap/>
            <w:vAlign w:val="center"/>
            <w:hideMark/>
          </w:tcPr>
          <w:p w14:paraId="5DD17747"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single" w:sz="8" w:space="0" w:color="auto"/>
              <w:left w:val="nil"/>
              <w:bottom w:val="nil"/>
              <w:right w:val="single" w:sz="8" w:space="0" w:color="auto"/>
            </w:tcBorders>
            <w:shd w:val="clear" w:color="auto" w:fill="auto"/>
            <w:noWrap/>
            <w:vAlign w:val="center"/>
            <w:hideMark/>
          </w:tcPr>
          <w:p w14:paraId="47D9D4BB"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single" w:sz="8" w:space="0" w:color="auto"/>
              <w:left w:val="nil"/>
              <w:bottom w:val="nil"/>
              <w:right w:val="nil"/>
            </w:tcBorders>
            <w:shd w:val="clear" w:color="000000" w:fill="DDEBF7"/>
            <w:noWrap/>
            <w:vAlign w:val="center"/>
            <w:hideMark/>
          </w:tcPr>
          <w:p w14:paraId="0AC2E00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w:t>
            </w:r>
          </w:p>
        </w:tc>
        <w:tc>
          <w:tcPr>
            <w:tcW w:w="521" w:type="dxa"/>
            <w:tcBorders>
              <w:top w:val="single" w:sz="8" w:space="0" w:color="auto"/>
              <w:left w:val="nil"/>
              <w:bottom w:val="nil"/>
              <w:right w:val="nil"/>
            </w:tcBorders>
            <w:shd w:val="clear" w:color="auto" w:fill="auto"/>
            <w:noWrap/>
            <w:vAlign w:val="center"/>
            <w:hideMark/>
          </w:tcPr>
          <w:p w14:paraId="71193B1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19" w:type="dxa"/>
            <w:tcBorders>
              <w:top w:val="single" w:sz="8" w:space="0" w:color="auto"/>
              <w:left w:val="single" w:sz="8" w:space="0" w:color="auto"/>
              <w:bottom w:val="nil"/>
              <w:right w:val="nil"/>
            </w:tcBorders>
            <w:shd w:val="clear" w:color="000000" w:fill="DDEBF7"/>
            <w:noWrap/>
            <w:vAlign w:val="center"/>
            <w:hideMark/>
          </w:tcPr>
          <w:p w14:paraId="6FFBE2C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521" w:type="dxa"/>
            <w:tcBorders>
              <w:top w:val="single" w:sz="8" w:space="0" w:color="auto"/>
              <w:left w:val="nil"/>
              <w:bottom w:val="nil"/>
              <w:right w:val="single" w:sz="8" w:space="0" w:color="auto"/>
            </w:tcBorders>
            <w:shd w:val="clear" w:color="auto" w:fill="auto"/>
            <w:noWrap/>
            <w:vAlign w:val="center"/>
            <w:hideMark/>
          </w:tcPr>
          <w:p w14:paraId="2D38B46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w:t>
            </w:r>
          </w:p>
        </w:tc>
        <w:tc>
          <w:tcPr>
            <w:tcW w:w="640" w:type="dxa"/>
            <w:tcBorders>
              <w:top w:val="single" w:sz="8" w:space="0" w:color="auto"/>
              <w:left w:val="nil"/>
              <w:bottom w:val="nil"/>
              <w:right w:val="nil"/>
            </w:tcBorders>
            <w:shd w:val="clear" w:color="000000" w:fill="DDEBF7"/>
            <w:noWrap/>
            <w:vAlign w:val="center"/>
            <w:hideMark/>
          </w:tcPr>
          <w:p w14:paraId="736DBCD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61</w:t>
            </w:r>
          </w:p>
        </w:tc>
        <w:tc>
          <w:tcPr>
            <w:tcW w:w="640" w:type="dxa"/>
            <w:tcBorders>
              <w:top w:val="single" w:sz="8" w:space="0" w:color="auto"/>
              <w:left w:val="nil"/>
              <w:bottom w:val="nil"/>
              <w:right w:val="nil"/>
            </w:tcBorders>
            <w:shd w:val="clear" w:color="auto" w:fill="auto"/>
            <w:noWrap/>
            <w:vAlign w:val="center"/>
            <w:hideMark/>
          </w:tcPr>
          <w:p w14:paraId="53F273B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79</w:t>
            </w:r>
          </w:p>
        </w:tc>
        <w:tc>
          <w:tcPr>
            <w:tcW w:w="618" w:type="dxa"/>
            <w:tcBorders>
              <w:top w:val="single" w:sz="8" w:space="0" w:color="auto"/>
              <w:left w:val="single" w:sz="8" w:space="0" w:color="auto"/>
              <w:bottom w:val="nil"/>
              <w:right w:val="nil"/>
            </w:tcBorders>
            <w:shd w:val="clear" w:color="000000" w:fill="DDEBF7"/>
            <w:noWrap/>
            <w:vAlign w:val="center"/>
            <w:hideMark/>
          </w:tcPr>
          <w:p w14:paraId="174F591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618" w:type="dxa"/>
            <w:tcBorders>
              <w:top w:val="single" w:sz="8" w:space="0" w:color="auto"/>
              <w:left w:val="nil"/>
              <w:bottom w:val="nil"/>
              <w:right w:val="nil"/>
            </w:tcBorders>
            <w:shd w:val="clear" w:color="auto" w:fill="auto"/>
            <w:noWrap/>
            <w:vAlign w:val="center"/>
            <w:hideMark/>
          </w:tcPr>
          <w:p w14:paraId="5A1A17C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01" w:type="dxa"/>
            <w:tcBorders>
              <w:top w:val="single" w:sz="8" w:space="0" w:color="auto"/>
              <w:left w:val="single" w:sz="8" w:space="0" w:color="auto"/>
              <w:bottom w:val="nil"/>
              <w:right w:val="nil"/>
            </w:tcBorders>
            <w:shd w:val="clear" w:color="000000" w:fill="DDEBF7"/>
            <w:noWrap/>
            <w:vAlign w:val="center"/>
            <w:hideMark/>
          </w:tcPr>
          <w:p w14:paraId="3610201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16</w:t>
            </w:r>
          </w:p>
        </w:tc>
        <w:tc>
          <w:tcPr>
            <w:tcW w:w="503" w:type="dxa"/>
            <w:tcBorders>
              <w:top w:val="single" w:sz="8" w:space="0" w:color="auto"/>
              <w:left w:val="nil"/>
              <w:bottom w:val="nil"/>
              <w:right w:val="nil"/>
            </w:tcBorders>
            <w:shd w:val="clear" w:color="auto" w:fill="auto"/>
            <w:noWrap/>
            <w:vAlign w:val="center"/>
            <w:hideMark/>
          </w:tcPr>
          <w:p w14:paraId="23ACD00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22</w:t>
            </w:r>
          </w:p>
        </w:tc>
        <w:tc>
          <w:tcPr>
            <w:tcW w:w="559" w:type="dxa"/>
            <w:tcBorders>
              <w:top w:val="single" w:sz="8" w:space="0" w:color="auto"/>
              <w:left w:val="single" w:sz="8" w:space="0" w:color="auto"/>
              <w:bottom w:val="nil"/>
              <w:right w:val="nil"/>
            </w:tcBorders>
            <w:shd w:val="clear" w:color="000000" w:fill="DDEBF7"/>
            <w:noWrap/>
            <w:vAlign w:val="center"/>
            <w:hideMark/>
          </w:tcPr>
          <w:p w14:paraId="37B6628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single" w:sz="8" w:space="0" w:color="auto"/>
              <w:left w:val="nil"/>
              <w:bottom w:val="nil"/>
              <w:right w:val="single" w:sz="8" w:space="0" w:color="auto"/>
            </w:tcBorders>
            <w:shd w:val="clear" w:color="auto" w:fill="auto"/>
            <w:noWrap/>
            <w:vAlign w:val="center"/>
            <w:hideMark/>
          </w:tcPr>
          <w:p w14:paraId="6AEFC7A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single" w:sz="8" w:space="0" w:color="auto"/>
              <w:left w:val="nil"/>
              <w:bottom w:val="nil"/>
              <w:right w:val="nil"/>
            </w:tcBorders>
            <w:shd w:val="clear" w:color="000000" w:fill="DDEBF7"/>
            <w:noWrap/>
            <w:vAlign w:val="center"/>
            <w:hideMark/>
          </w:tcPr>
          <w:p w14:paraId="0BCAA13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single" w:sz="8" w:space="0" w:color="auto"/>
              <w:left w:val="nil"/>
              <w:bottom w:val="nil"/>
              <w:right w:val="nil"/>
            </w:tcBorders>
            <w:shd w:val="clear" w:color="auto" w:fill="auto"/>
            <w:noWrap/>
            <w:vAlign w:val="center"/>
            <w:hideMark/>
          </w:tcPr>
          <w:p w14:paraId="77969AB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38A81CB7"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6544B8B9"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272F</w:t>
            </w:r>
          </w:p>
        </w:tc>
        <w:tc>
          <w:tcPr>
            <w:tcW w:w="519" w:type="dxa"/>
            <w:tcBorders>
              <w:top w:val="nil"/>
              <w:left w:val="single" w:sz="8" w:space="0" w:color="auto"/>
              <w:bottom w:val="nil"/>
              <w:right w:val="nil"/>
            </w:tcBorders>
            <w:shd w:val="clear" w:color="000000" w:fill="DDEBF7"/>
            <w:noWrap/>
            <w:vAlign w:val="center"/>
            <w:hideMark/>
          </w:tcPr>
          <w:p w14:paraId="186F6EDF"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05FD1671"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59528DB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21" w:type="dxa"/>
            <w:tcBorders>
              <w:top w:val="nil"/>
              <w:left w:val="nil"/>
              <w:bottom w:val="nil"/>
              <w:right w:val="nil"/>
            </w:tcBorders>
            <w:shd w:val="clear" w:color="auto" w:fill="auto"/>
            <w:noWrap/>
            <w:vAlign w:val="center"/>
            <w:hideMark/>
          </w:tcPr>
          <w:p w14:paraId="4F13AD2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40E76F5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14:paraId="09A6335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40" w:type="dxa"/>
            <w:tcBorders>
              <w:top w:val="nil"/>
              <w:left w:val="nil"/>
              <w:bottom w:val="nil"/>
              <w:right w:val="nil"/>
            </w:tcBorders>
            <w:shd w:val="clear" w:color="000000" w:fill="DDEBF7"/>
            <w:noWrap/>
            <w:vAlign w:val="center"/>
            <w:hideMark/>
          </w:tcPr>
          <w:p w14:paraId="480C844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640" w:type="dxa"/>
            <w:tcBorders>
              <w:top w:val="nil"/>
              <w:left w:val="nil"/>
              <w:bottom w:val="nil"/>
              <w:right w:val="nil"/>
            </w:tcBorders>
            <w:shd w:val="clear" w:color="auto" w:fill="auto"/>
            <w:noWrap/>
            <w:vAlign w:val="center"/>
            <w:hideMark/>
          </w:tcPr>
          <w:p w14:paraId="233C1C7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14:paraId="541CFEA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776275C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174D521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03" w:type="dxa"/>
            <w:tcBorders>
              <w:top w:val="nil"/>
              <w:left w:val="nil"/>
              <w:bottom w:val="nil"/>
              <w:right w:val="nil"/>
            </w:tcBorders>
            <w:shd w:val="clear" w:color="auto" w:fill="auto"/>
            <w:noWrap/>
            <w:vAlign w:val="center"/>
            <w:hideMark/>
          </w:tcPr>
          <w:p w14:paraId="0C52634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14:paraId="4FB702A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3AEE213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5C7D965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61" w:type="dxa"/>
            <w:tcBorders>
              <w:top w:val="nil"/>
              <w:left w:val="nil"/>
              <w:bottom w:val="nil"/>
              <w:right w:val="nil"/>
            </w:tcBorders>
            <w:shd w:val="clear" w:color="auto" w:fill="auto"/>
            <w:noWrap/>
            <w:vAlign w:val="center"/>
            <w:hideMark/>
          </w:tcPr>
          <w:p w14:paraId="58FE8E5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3E2EF92E"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24626249"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267F</w:t>
            </w:r>
          </w:p>
        </w:tc>
        <w:tc>
          <w:tcPr>
            <w:tcW w:w="519" w:type="dxa"/>
            <w:tcBorders>
              <w:top w:val="nil"/>
              <w:left w:val="single" w:sz="8" w:space="0" w:color="auto"/>
              <w:bottom w:val="nil"/>
              <w:right w:val="nil"/>
            </w:tcBorders>
            <w:shd w:val="clear" w:color="000000" w:fill="DDEBF7"/>
            <w:noWrap/>
            <w:vAlign w:val="center"/>
            <w:hideMark/>
          </w:tcPr>
          <w:p w14:paraId="6D616122"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4BD854A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45347BE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21" w:type="dxa"/>
            <w:tcBorders>
              <w:top w:val="nil"/>
              <w:left w:val="nil"/>
              <w:bottom w:val="nil"/>
              <w:right w:val="nil"/>
            </w:tcBorders>
            <w:shd w:val="clear" w:color="auto" w:fill="auto"/>
            <w:noWrap/>
            <w:vAlign w:val="center"/>
            <w:hideMark/>
          </w:tcPr>
          <w:p w14:paraId="0981788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46FA7ED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21" w:type="dxa"/>
            <w:tcBorders>
              <w:top w:val="nil"/>
              <w:left w:val="nil"/>
              <w:bottom w:val="nil"/>
              <w:right w:val="single" w:sz="8" w:space="0" w:color="auto"/>
            </w:tcBorders>
            <w:shd w:val="clear" w:color="auto" w:fill="auto"/>
            <w:noWrap/>
            <w:vAlign w:val="center"/>
            <w:hideMark/>
          </w:tcPr>
          <w:p w14:paraId="12E0816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40" w:type="dxa"/>
            <w:tcBorders>
              <w:top w:val="nil"/>
              <w:left w:val="nil"/>
              <w:bottom w:val="nil"/>
              <w:right w:val="nil"/>
            </w:tcBorders>
            <w:shd w:val="clear" w:color="000000" w:fill="DDEBF7"/>
            <w:noWrap/>
            <w:vAlign w:val="center"/>
            <w:hideMark/>
          </w:tcPr>
          <w:p w14:paraId="49D125F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640" w:type="dxa"/>
            <w:tcBorders>
              <w:top w:val="nil"/>
              <w:left w:val="nil"/>
              <w:bottom w:val="nil"/>
              <w:right w:val="nil"/>
            </w:tcBorders>
            <w:shd w:val="clear" w:color="auto" w:fill="auto"/>
            <w:noWrap/>
            <w:vAlign w:val="center"/>
            <w:hideMark/>
          </w:tcPr>
          <w:p w14:paraId="77AA042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618" w:type="dxa"/>
            <w:tcBorders>
              <w:top w:val="nil"/>
              <w:left w:val="single" w:sz="8" w:space="0" w:color="auto"/>
              <w:bottom w:val="nil"/>
              <w:right w:val="nil"/>
            </w:tcBorders>
            <w:shd w:val="clear" w:color="000000" w:fill="DDEBF7"/>
            <w:noWrap/>
            <w:vAlign w:val="center"/>
            <w:hideMark/>
          </w:tcPr>
          <w:p w14:paraId="506EA92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405B4A2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09389AF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3" w:type="dxa"/>
            <w:tcBorders>
              <w:top w:val="nil"/>
              <w:left w:val="nil"/>
              <w:bottom w:val="nil"/>
              <w:right w:val="nil"/>
            </w:tcBorders>
            <w:shd w:val="clear" w:color="auto" w:fill="auto"/>
            <w:noWrap/>
            <w:vAlign w:val="center"/>
            <w:hideMark/>
          </w:tcPr>
          <w:p w14:paraId="5B9E365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14:paraId="5F98B44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0048D28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04C02FA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5BF0C12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279B5FE3"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2B1A1EA6"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256F</w:t>
            </w:r>
          </w:p>
        </w:tc>
        <w:tc>
          <w:tcPr>
            <w:tcW w:w="519" w:type="dxa"/>
            <w:tcBorders>
              <w:top w:val="nil"/>
              <w:left w:val="single" w:sz="8" w:space="0" w:color="auto"/>
              <w:bottom w:val="nil"/>
              <w:right w:val="nil"/>
            </w:tcBorders>
            <w:shd w:val="clear" w:color="000000" w:fill="DDEBF7"/>
            <w:noWrap/>
            <w:vAlign w:val="center"/>
            <w:hideMark/>
          </w:tcPr>
          <w:p w14:paraId="24167DFA"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0DEBB817"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2701FCC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21" w:type="dxa"/>
            <w:tcBorders>
              <w:top w:val="nil"/>
              <w:left w:val="nil"/>
              <w:bottom w:val="nil"/>
              <w:right w:val="nil"/>
            </w:tcBorders>
            <w:shd w:val="clear" w:color="auto" w:fill="auto"/>
            <w:noWrap/>
            <w:vAlign w:val="center"/>
            <w:hideMark/>
          </w:tcPr>
          <w:p w14:paraId="124B67D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71DC4FA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21" w:type="dxa"/>
            <w:tcBorders>
              <w:top w:val="nil"/>
              <w:left w:val="nil"/>
              <w:bottom w:val="nil"/>
              <w:right w:val="single" w:sz="8" w:space="0" w:color="auto"/>
            </w:tcBorders>
            <w:shd w:val="clear" w:color="auto" w:fill="auto"/>
            <w:noWrap/>
            <w:vAlign w:val="center"/>
            <w:hideMark/>
          </w:tcPr>
          <w:p w14:paraId="2BE835E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40" w:type="dxa"/>
            <w:tcBorders>
              <w:top w:val="nil"/>
              <w:left w:val="nil"/>
              <w:bottom w:val="nil"/>
              <w:right w:val="nil"/>
            </w:tcBorders>
            <w:shd w:val="clear" w:color="000000" w:fill="DDEBF7"/>
            <w:noWrap/>
            <w:vAlign w:val="center"/>
            <w:hideMark/>
          </w:tcPr>
          <w:p w14:paraId="0669759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640" w:type="dxa"/>
            <w:tcBorders>
              <w:top w:val="nil"/>
              <w:left w:val="nil"/>
              <w:bottom w:val="nil"/>
              <w:right w:val="nil"/>
            </w:tcBorders>
            <w:shd w:val="clear" w:color="auto" w:fill="auto"/>
            <w:noWrap/>
            <w:vAlign w:val="center"/>
            <w:hideMark/>
          </w:tcPr>
          <w:p w14:paraId="16D0764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618" w:type="dxa"/>
            <w:tcBorders>
              <w:top w:val="nil"/>
              <w:left w:val="single" w:sz="8" w:space="0" w:color="auto"/>
              <w:bottom w:val="nil"/>
              <w:right w:val="nil"/>
            </w:tcBorders>
            <w:shd w:val="clear" w:color="000000" w:fill="DDEBF7"/>
            <w:noWrap/>
            <w:vAlign w:val="center"/>
            <w:hideMark/>
          </w:tcPr>
          <w:p w14:paraId="565533A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1DABE65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66B13CF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03" w:type="dxa"/>
            <w:tcBorders>
              <w:top w:val="nil"/>
              <w:left w:val="nil"/>
              <w:bottom w:val="nil"/>
              <w:right w:val="nil"/>
            </w:tcBorders>
            <w:shd w:val="clear" w:color="auto" w:fill="auto"/>
            <w:noWrap/>
            <w:vAlign w:val="center"/>
            <w:hideMark/>
          </w:tcPr>
          <w:p w14:paraId="387C14D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14:paraId="0B38386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06D9698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5DB2B8F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2C6E897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1CC04359"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0EBA44E9"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254F</w:t>
            </w:r>
          </w:p>
        </w:tc>
        <w:tc>
          <w:tcPr>
            <w:tcW w:w="519" w:type="dxa"/>
            <w:tcBorders>
              <w:top w:val="nil"/>
              <w:left w:val="single" w:sz="8" w:space="0" w:color="auto"/>
              <w:bottom w:val="nil"/>
              <w:right w:val="nil"/>
            </w:tcBorders>
            <w:shd w:val="clear" w:color="000000" w:fill="DDEBF7"/>
            <w:noWrap/>
            <w:vAlign w:val="center"/>
            <w:hideMark/>
          </w:tcPr>
          <w:p w14:paraId="1AF25006"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5CF4C48E"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3525554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21" w:type="dxa"/>
            <w:tcBorders>
              <w:top w:val="nil"/>
              <w:left w:val="nil"/>
              <w:bottom w:val="nil"/>
              <w:right w:val="nil"/>
            </w:tcBorders>
            <w:shd w:val="clear" w:color="auto" w:fill="auto"/>
            <w:noWrap/>
            <w:vAlign w:val="center"/>
            <w:hideMark/>
          </w:tcPr>
          <w:p w14:paraId="7445488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20FC44A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521" w:type="dxa"/>
            <w:tcBorders>
              <w:top w:val="nil"/>
              <w:left w:val="nil"/>
              <w:bottom w:val="nil"/>
              <w:right w:val="single" w:sz="8" w:space="0" w:color="auto"/>
            </w:tcBorders>
            <w:shd w:val="clear" w:color="auto" w:fill="auto"/>
            <w:noWrap/>
            <w:vAlign w:val="center"/>
            <w:hideMark/>
          </w:tcPr>
          <w:p w14:paraId="08E36E6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640" w:type="dxa"/>
            <w:tcBorders>
              <w:top w:val="nil"/>
              <w:left w:val="nil"/>
              <w:bottom w:val="nil"/>
              <w:right w:val="nil"/>
            </w:tcBorders>
            <w:shd w:val="clear" w:color="000000" w:fill="DDEBF7"/>
            <w:noWrap/>
            <w:vAlign w:val="center"/>
            <w:hideMark/>
          </w:tcPr>
          <w:p w14:paraId="180F18D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54</w:t>
            </w:r>
          </w:p>
        </w:tc>
        <w:tc>
          <w:tcPr>
            <w:tcW w:w="640" w:type="dxa"/>
            <w:tcBorders>
              <w:top w:val="nil"/>
              <w:left w:val="nil"/>
              <w:bottom w:val="nil"/>
              <w:right w:val="nil"/>
            </w:tcBorders>
            <w:shd w:val="clear" w:color="auto" w:fill="auto"/>
            <w:noWrap/>
            <w:vAlign w:val="center"/>
            <w:hideMark/>
          </w:tcPr>
          <w:p w14:paraId="1637FAF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42</w:t>
            </w:r>
          </w:p>
        </w:tc>
        <w:tc>
          <w:tcPr>
            <w:tcW w:w="618" w:type="dxa"/>
            <w:tcBorders>
              <w:top w:val="nil"/>
              <w:left w:val="single" w:sz="8" w:space="0" w:color="auto"/>
              <w:bottom w:val="nil"/>
              <w:right w:val="nil"/>
            </w:tcBorders>
            <w:shd w:val="clear" w:color="000000" w:fill="DDEBF7"/>
            <w:noWrap/>
            <w:vAlign w:val="center"/>
            <w:hideMark/>
          </w:tcPr>
          <w:p w14:paraId="7CA4BFC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575E4FD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582AED5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503" w:type="dxa"/>
            <w:tcBorders>
              <w:top w:val="nil"/>
              <w:left w:val="nil"/>
              <w:bottom w:val="nil"/>
              <w:right w:val="nil"/>
            </w:tcBorders>
            <w:shd w:val="clear" w:color="auto" w:fill="auto"/>
            <w:noWrap/>
            <w:vAlign w:val="center"/>
            <w:hideMark/>
          </w:tcPr>
          <w:p w14:paraId="01E0C9F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14:paraId="27B1305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5398867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1D6BAD0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46D9633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2BDB948C"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16E4654E"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276F</w:t>
            </w:r>
          </w:p>
        </w:tc>
        <w:tc>
          <w:tcPr>
            <w:tcW w:w="519" w:type="dxa"/>
            <w:tcBorders>
              <w:top w:val="nil"/>
              <w:left w:val="single" w:sz="8" w:space="0" w:color="auto"/>
              <w:bottom w:val="nil"/>
              <w:right w:val="nil"/>
            </w:tcBorders>
            <w:shd w:val="clear" w:color="000000" w:fill="DDEBF7"/>
            <w:noWrap/>
            <w:vAlign w:val="center"/>
            <w:hideMark/>
          </w:tcPr>
          <w:p w14:paraId="530F2F1C"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088F33D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78C4A3C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21" w:type="dxa"/>
            <w:tcBorders>
              <w:top w:val="nil"/>
              <w:left w:val="nil"/>
              <w:bottom w:val="nil"/>
              <w:right w:val="nil"/>
            </w:tcBorders>
            <w:shd w:val="clear" w:color="auto" w:fill="auto"/>
            <w:noWrap/>
            <w:vAlign w:val="center"/>
            <w:hideMark/>
          </w:tcPr>
          <w:p w14:paraId="2ACD1AD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14:paraId="198B471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14:paraId="0F33959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10</w:t>
            </w:r>
          </w:p>
        </w:tc>
        <w:tc>
          <w:tcPr>
            <w:tcW w:w="640" w:type="dxa"/>
            <w:tcBorders>
              <w:top w:val="nil"/>
              <w:left w:val="nil"/>
              <w:bottom w:val="nil"/>
              <w:right w:val="nil"/>
            </w:tcBorders>
            <w:shd w:val="clear" w:color="000000" w:fill="DDEBF7"/>
            <w:noWrap/>
            <w:vAlign w:val="center"/>
            <w:hideMark/>
          </w:tcPr>
          <w:p w14:paraId="48FEF0A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33</w:t>
            </w:r>
          </w:p>
        </w:tc>
        <w:tc>
          <w:tcPr>
            <w:tcW w:w="640" w:type="dxa"/>
            <w:tcBorders>
              <w:top w:val="nil"/>
              <w:left w:val="nil"/>
              <w:bottom w:val="nil"/>
              <w:right w:val="nil"/>
            </w:tcBorders>
            <w:shd w:val="clear" w:color="auto" w:fill="auto"/>
            <w:noWrap/>
            <w:vAlign w:val="center"/>
            <w:hideMark/>
          </w:tcPr>
          <w:p w14:paraId="77637AA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68</w:t>
            </w:r>
          </w:p>
        </w:tc>
        <w:tc>
          <w:tcPr>
            <w:tcW w:w="618" w:type="dxa"/>
            <w:tcBorders>
              <w:top w:val="nil"/>
              <w:left w:val="single" w:sz="8" w:space="0" w:color="auto"/>
              <w:bottom w:val="nil"/>
              <w:right w:val="nil"/>
            </w:tcBorders>
            <w:shd w:val="clear" w:color="000000" w:fill="DDEBF7"/>
            <w:noWrap/>
            <w:vAlign w:val="center"/>
            <w:hideMark/>
          </w:tcPr>
          <w:p w14:paraId="3E6645A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748A9C1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0492ED5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03" w:type="dxa"/>
            <w:tcBorders>
              <w:top w:val="nil"/>
              <w:left w:val="nil"/>
              <w:bottom w:val="nil"/>
              <w:right w:val="nil"/>
            </w:tcBorders>
            <w:shd w:val="clear" w:color="auto" w:fill="auto"/>
            <w:noWrap/>
            <w:vAlign w:val="center"/>
            <w:hideMark/>
          </w:tcPr>
          <w:p w14:paraId="13A79AB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14</w:t>
            </w:r>
          </w:p>
        </w:tc>
        <w:tc>
          <w:tcPr>
            <w:tcW w:w="559" w:type="dxa"/>
            <w:tcBorders>
              <w:top w:val="nil"/>
              <w:left w:val="single" w:sz="8" w:space="0" w:color="auto"/>
              <w:bottom w:val="nil"/>
              <w:right w:val="nil"/>
            </w:tcBorders>
            <w:shd w:val="clear" w:color="000000" w:fill="DDEBF7"/>
            <w:noWrap/>
            <w:vAlign w:val="center"/>
            <w:hideMark/>
          </w:tcPr>
          <w:p w14:paraId="1FE81BB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267C8AF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12EBB16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77023C9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35FAD079"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21DE861E"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266F</w:t>
            </w:r>
          </w:p>
        </w:tc>
        <w:tc>
          <w:tcPr>
            <w:tcW w:w="519" w:type="dxa"/>
            <w:tcBorders>
              <w:top w:val="nil"/>
              <w:left w:val="single" w:sz="8" w:space="0" w:color="auto"/>
              <w:bottom w:val="nil"/>
              <w:right w:val="nil"/>
            </w:tcBorders>
            <w:shd w:val="clear" w:color="000000" w:fill="DDEBF7"/>
            <w:noWrap/>
            <w:vAlign w:val="center"/>
            <w:hideMark/>
          </w:tcPr>
          <w:p w14:paraId="70CBFCC5"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5CAD038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746D5CE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21" w:type="dxa"/>
            <w:tcBorders>
              <w:top w:val="nil"/>
              <w:left w:val="nil"/>
              <w:bottom w:val="nil"/>
              <w:right w:val="nil"/>
            </w:tcBorders>
            <w:shd w:val="clear" w:color="auto" w:fill="auto"/>
            <w:noWrap/>
            <w:vAlign w:val="center"/>
            <w:hideMark/>
          </w:tcPr>
          <w:p w14:paraId="22913A3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14:paraId="38725FD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14:paraId="16D28BA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640" w:type="dxa"/>
            <w:tcBorders>
              <w:top w:val="nil"/>
              <w:left w:val="nil"/>
              <w:bottom w:val="nil"/>
              <w:right w:val="nil"/>
            </w:tcBorders>
            <w:shd w:val="clear" w:color="000000" w:fill="DDEBF7"/>
            <w:noWrap/>
            <w:vAlign w:val="center"/>
            <w:hideMark/>
          </w:tcPr>
          <w:p w14:paraId="2643438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640" w:type="dxa"/>
            <w:tcBorders>
              <w:top w:val="nil"/>
              <w:left w:val="nil"/>
              <w:bottom w:val="nil"/>
              <w:right w:val="nil"/>
            </w:tcBorders>
            <w:shd w:val="clear" w:color="auto" w:fill="auto"/>
            <w:noWrap/>
            <w:vAlign w:val="center"/>
            <w:hideMark/>
          </w:tcPr>
          <w:p w14:paraId="7D827A0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618" w:type="dxa"/>
            <w:tcBorders>
              <w:top w:val="nil"/>
              <w:left w:val="single" w:sz="8" w:space="0" w:color="auto"/>
              <w:bottom w:val="nil"/>
              <w:right w:val="nil"/>
            </w:tcBorders>
            <w:shd w:val="clear" w:color="000000" w:fill="DDEBF7"/>
            <w:noWrap/>
            <w:vAlign w:val="center"/>
            <w:hideMark/>
          </w:tcPr>
          <w:p w14:paraId="1190D65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7C7B48B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20A1FD3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03" w:type="dxa"/>
            <w:tcBorders>
              <w:top w:val="nil"/>
              <w:left w:val="nil"/>
              <w:bottom w:val="nil"/>
              <w:right w:val="nil"/>
            </w:tcBorders>
            <w:shd w:val="clear" w:color="auto" w:fill="auto"/>
            <w:noWrap/>
            <w:vAlign w:val="center"/>
            <w:hideMark/>
          </w:tcPr>
          <w:p w14:paraId="017BBAF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14:paraId="02C1427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4B20B9A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417F5E3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61" w:type="dxa"/>
            <w:tcBorders>
              <w:top w:val="nil"/>
              <w:left w:val="nil"/>
              <w:bottom w:val="nil"/>
              <w:right w:val="nil"/>
            </w:tcBorders>
            <w:shd w:val="clear" w:color="auto" w:fill="auto"/>
            <w:noWrap/>
            <w:vAlign w:val="center"/>
            <w:hideMark/>
          </w:tcPr>
          <w:p w14:paraId="4E4E896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3A2C871C"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721C7C6F"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277F</w:t>
            </w:r>
          </w:p>
        </w:tc>
        <w:tc>
          <w:tcPr>
            <w:tcW w:w="519" w:type="dxa"/>
            <w:tcBorders>
              <w:top w:val="nil"/>
              <w:left w:val="single" w:sz="8" w:space="0" w:color="auto"/>
              <w:bottom w:val="nil"/>
              <w:right w:val="nil"/>
            </w:tcBorders>
            <w:shd w:val="clear" w:color="000000" w:fill="DDEBF7"/>
            <w:noWrap/>
            <w:vAlign w:val="center"/>
            <w:hideMark/>
          </w:tcPr>
          <w:p w14:paraId="49DE9D4B"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7C45208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02FDFCE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21" w:type="dxa"/>
            <w:tcBorders>
              <w:top w:val="nil"/>
              <w:left w:val="nil"/>
              <w:bottom w:val="nil"/>
              <w:right w:val="nil"/>
            </w:tcBorders>
            <w:shd w:val="clear" w:color="auto" w:fill="auto"/>
            <w:noWrap/>
            <w:vAlign w:val="center"/>
            <w:hideMark/>
          </w:tcPr>
          <w:p w14:paraId="64DB777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14:paraId="5283ED3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14:paraId="2A317DE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640" w:type="dxa"/>
            <w:tcBorders>
              <w:top w:val="nil"/>
              <w:left w:val="nil"/>
              <w:bottom w:val="nil"/>
              <w:right w:val="nil"/>
            </w:tcBorders>
            <w:shd w:val="clear" w:color="000000" w:fill="DDEBF7"/>
            <w:noWrap/>
            <w:vAlign w:val="center"/>
            <w:hideMark/>
          </w:tcPr>
          <w:p w14:paraId="47B6DB1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640" w:type="dxa"/>
            <w:tcBorders>
              <w:top w:val="nil"/>
              <w:left w:val="nil"/>
              <w:bottom w:val="nil"/>
              <w:right w:val="nil"/>
            </w:tcBorders>
            <w:shd w:val="clear" w:color="auto" w:fill="auto"/>
            <w:noWrap/>
            <w:vAlign w:val="center"/>
            <w:hideMark/>
          </w:tcPr>
          <w:p w14:paraId="4D0087C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14:paraId="2864D50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3F4C2B5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6827168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03" w:type="dxa"/>
            <w:tcBorders>
              <w:top w:val="nil"/>
              <w:left w:val="nil"/>
              <w:bottom w:val="nil"/>
              <w:right w:val="nil"/>
            </w:tcBorders>
            <w:shd w:val="clear" w:color="auto" w:fill="auto"/>
            <w:noWrap/>
            <w:vAlign w:val="center"/>
            <w:hideMark/>
          </w:tcPr>
          <w:p w14:paraId="3E98DB5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c>
          <w:tcPr>
            <w:tcW w:w="559" w:type="dxa"/>
            <w:tcBorders>
              <w:top w:val="nil"/>
              <w:left w:val="single" w:sz="8" w:space="0" w:color="auto"/>
              <w:bottom w:val="nil"/>
              <w:right w:val="nil"/>
            </w:tcBorders>
            <w:shd w:val="clear" w:color="000000" w:fill="DDEBF7"/>
            <w:noWrap/>
            <w:vAlign w:val="center"/>
            <w:hideMark/>
          </w:tcPr>
          <w:p w14:paraId="09227FD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0B8EB3D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7C96386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29FF174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2F556261"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59481D3B"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284F</w:t>
            </w:r>
          </w:p>
        </w:tc>
        <w:tc>
          <w:tcPr>
            <w:tcW w:w="519" w:type="dxa"/>
            <w:tcBorders>
              <w:top w:val="nil"/>
              <w:left w:val="single" w:sz="8" w:space="0" w:color="auto"/>
              <w:bottom w:val="nil"/>
              <w:right w:val="nil"/>
            </w:tcBorders>
            <w:shd w:val="clear" w:color="000000" w:fill="DDEBF7"/>
            <w:noWrap/>
            <w:vAlign w:val="center"/>
            <w:hideMark/>
          </w:tcPr>
          <w:p w14:paraId="3E963507"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237D2A28"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13C7077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21" w:type="dxa"/>
            <w:tcBorders>
              <w:top w:val="nil"/>
              <w:left w:val="nil"/>
              <w:bottom w:val="nil"/>
              <w:right w:val="nil"/>
            </w:tcBorders>
            <w:shd w:val="clear" w:color="auto" w:fill="auto"/>
            <w:noWrap/>
            <w:vAlign w:val="center"/>
            <w:hideMark/>
          </w:tcPr>
          <w:p w14:paraId="557720C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5631280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14:paraId="36D9045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640" w:type="dxa"/>
            <w:tcBorders>
              <w:top w:val="nil"/>
              <w:left w:val="nil"/>
              <w:bottom w:val="nil"/>
              <w:right w:val="nil"/>
            </w:tcBorders>
            <w:shd w:val="clear" w:color="000000" w:fill="DDEBF7"/>
            <w:noWrap/>
            <w:vAlign w:val="center"/>
            <w:hideMark/>
          </w:tcPr>
          <w:p w14:paraId="3E890E4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32</w:t>
            </w:r>
          </w:p>
        </w:tc>
        <w:tc>
          <w:tcPr>
            <w:tcW w:w="640" w:type="dxa"/>
            <w:tcBorders>
              <w:top w:val="nil"/>
              <w:left w:val="nil"/>
              <w:bottom w:val="nil"/>
              <w:right w:val="nil"/>
            </w:tcBorders>
            <w:shd w:val="clear" w:color="auto" w:fill="auto"/>
            <w:noWrap/>
            <w:vAlign w:val="center"/>
            <w:hideMark/>
          </w:tcPr>
          <w:p w14:paraId="2AF5468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82</w:t>
            </w:r>
          </w:p>
        </w:tc>
        <w:tc>
          <w:tcPr>
            <w:tcW w:w="618" w:type="dxa"/>
            <w:tcBorders>
              <w:top w:val="nil"/>
              <w:left w:val="single" w:sz="8" w:space="0" w:color="auto"/>
              <w:bottom w:val="nil"/>
              <w:right w:val="nil"/>
            </w:tcBorders>
            <w:shd w:val="clear" w:color="000000" w:fill="DDEBF7"/>
            <w:noWrap/>
            <w:vAlign w:val="center"/>
            <w:hideMark/>
          </w:tcPr>
          <w:p w14:paraId="1E9FA49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6D7A6F9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0D174D1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03" w:type="dxa"/>
            <w:tcBorders>
              <w:top w:val="nil"/>
              <w:left w:val="nil"/>
              <w:bottom w:val="nil"/>
              <w:right w:val="nil"/>
            </w:tcBorders>
            <w:shd w:val="clear" w:color="auto" w:fill="auto"/>
            <w:noWrap/>
            <w:vAlign w:val="center"/>
            <w:hideMark/>
          </w:tcPr>
          <w:p w14:paraId="51F6555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14:paraId="72348B1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61" w:type="dxa"/>
            <w:tcBorders>
              <w:top w:val="nil"/>
              <w:left w:val="nil"/>
              <w:bottom w:val="nil"/>
              <w:right w:val="single" w:sz="8" w:space="0" w:color="auto"/>
            </w:tcBorders>
            <w:shd w:val="clear" w:color="auto" w:fill="auto"/>
            <w:noWrap/>
            <w:vAlign w:val="center"/>
            <w:hideMark/>
          </w:tcPr>
          <w:p w14:paraId="64CA1E0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38EE861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319B569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7F8F32D6"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79ABEB51"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294F</w:t>
            </w:r>
          </w:p>
        </w:tc>
        <w:tc>
          <w:tcPr>
            <w:tcW w:w="519" w:type="dxa"/>
            <w:tcBorders>
              <w:top w:val="nil"/>
              <w:left w:val="single" w:sz="8" w:space="0" w:color="auto"/>
              <w:bottom w:val="nil"/>
              <w:right w:val="nil"/>
            </w:tcBorders>
            <w:shd w:val="clear" w:color="000000" w:fill="DDEBF7"/>
            <w:noWrap/>
            <w:vAlign w:val="center"/>
            <w:hideMark/>
          </w:tcPr>
          <w:p w14:paraId="536F7896"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7671FD90"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0E196CC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21" w:type="dxa"/>
            <w:tcBorders>
              <w:top w:val="nil"/>
              <w:left w:val="nil"/>
              <w:bottom w:val="nil"/>
              <w:right w:val="nil"/>
            </w:tcBorders>
            <w:shd w:val="clear" w:color="auto" w:fill="auto"/>
            <w:noWrap/>
            <w:vAlign w:val="center"/>
            <w:hideMark/>
          </w:tcPr>
          <w:p w14:paraId="006FFF7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14:paraId="63A84FE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14:paraId="4B0DF1F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40" w:type="dxa"/>
            <w:tcBorders>
              <w:top w:val="nil"/>
              <w:left w:val="nil"/>
              <w:bottom w:val="nil"/>
              <w:right w:val="nil"/>
            </w:tcBorders>
            <w:shd w:val="clear" w:color="000000" w:fill="DDEBF7"/>
            <w:noWrap/>
            <w:vAlign w:val="center"/>
            <w:hideMark/>
          </w:tcPr>
          <w:p w14:paraId="710853A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640" w:type="dxa"/>
            <w:tcBorders>
              <w:top w:val="nil"/>
              <w:left w:val="nil"/>
              <w:bottom w:val="nil"/>
              <w:right w:val="nil"/>
            </w:tcBorders>
            <w:shd w:val="clear" w:color="auto" w:fill="auto"/>
            <w:noWrap/>
            <w:vAlign w:val="center"/>
            <w:hideMark/>
          </w:tcPr>
          <w:p w14:paraId="677D9C4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14:paraId="58E170F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5BB7826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2A129EF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3" w:type="dxa"/>
            <w:tcBorders>
              <w:top w:val="nil"/>
              <w:left w:val="nil"/>
              <w:bottom w:val="nil"/>
              <w:right w:val="nil"/>
            </w:tcBorders>
            <w:shd w:val="clear" w:color="auto" w:fill="auto"/>
            <w:noWrap/>
            <w:vAlign w:val="center"/>
            <w:hideMark/>
          </w:tcPr>
          <w:p w14:paraId="2769DCC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14:paraId="2348613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14:paraId="2AC746E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39F84C1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058CA47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5996CD4A" w14:textId="77777777" w:rsidTr="0084577B">
        <w:trPr>
          <w:trHeight w:val="192"/>
          <w:jc w:val="center"/>
        </w:trPr>
        <w:tc>
          <w:tcPr>
            <w:tcW w:w="679" w:type="dxa"/>
            <w:tcBorders>
              <w:top w:val="nil"/>
              <w:left w:val="nil"/>
              <w:bottom w:val="single" w:sz="8" w:space="0" w:color="auto"/>
              <w:right w:val="nil"/>
            </w:tcBorders>
            <w:shd w:val="clear" w:color="auto" w:fill="auto"/>
            <w:noWrap/>
            <w:vAlign w:val="center"/>
            <w:hideMark/>
          </w:tcPr>
          <w:p w14:paraId="339E3D5F"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301F</w:t>
            </w:r>
          </w:p>
        </w:tc>
        <w:tc>
          <w:tcPr>
            <w:tcW w:w="519" w:type="dxa"/>
            <w:tcBorders>
              <w:top w:val="nil"/>
              <w:left w:val="single" w:sz="8" w:space="0" w:color="auto"/>
              <w:bottom w:val="single" w:sz="8" w:space="0" w:color="auto"/>
              <w:right w:val="nil"/>
            </w:tcBorders>
            <w:shd w:val="clear" w:color="000000" w:fill="DDEBF7"/>
            <w:noWrap/>
            <w:vAlign w:val="center"/>
            <w:hideMark/>
          </w:tcPr>
          <w:p w14:paraId="58A52247"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single" w:sz="8" w:space="0" w:color="auto"/>
              <w:right w:val="single" w:sz="8" w:space="0" w:color="auto"/>
            </w:tcBorders>
            <w:shd w:val="clear" w:color="auto" w:fill="auto"/>
            <w:noWrap/>
            <w:vAlign w:val="center"/>
            <w:hideMark/>
          </w:tcPr>
          <w:p w14:paraId="5220E38B"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single" w:sz="8" w:space="0" w:color="auto"/>
              <w:right w:val="nil"/>
            </w:tcBorders>
            <w:shd w:val="clear" w:color="000000" w:fill="DDEBF7"/>
            <w:noWrap/>
            <w:vAlign w:val="center"/>
            <w:hideMark/>
          </w:tcPr>
          <w:p w14:paraId="52C63EF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21" w:type="dxa"/>
            <w:tcBorders>
              <w:top w:val="nil"/>
              <w:left w:val="nil"/>
              <w:bottom w:val="single" w:sz="8" w:space="0" w:color="auto"/>
              <w:right w:val="nil"/>
            </w:tcBorders>
            <w:shd w:val="clear" w:color="auto" w:fill="auto"/>
            <w:noWrap/>
            <w:vAlign w:val="center"/>
            <w:hideMark/>
          </w:tcPr>
          <w:p w14:paraId="1A6A39B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19" w:type="dxa"/>
            <w:tcBorders>
              <w:top w:val="nil"/>
              <w:left w:val="single" w:sz="8" w:space="0" w:color="auto"/>
              <w:bottom w:val="single" w:sz="8" w:space="0" w:color="auto"/>
              <w:right w:val="nil"/>
            </w:tcBorders>
            <w:shd w:val="clear" w:color="000000" w:fill="DDEBF7"/>
            <w:noWrap/>
            <w:vAlign w:val="center"/>
            <w:hideMark/>
          </w:tcPr>
          <w:p w14:paraId="7833D20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21" w:type="dxa"/>
            <w:tcBorders>
              <w:top w:val="nil"/>
              <w:left w:val="nil"/>
              <w:bottom w:val="single" w:sz="8" w:space="0" w:color="auto"/>
              <w:right w:val="single" w:sz="8" w:space="0" w:color="auto"/>
            </w:tcBorders>
            <w:shd w:val="clear" w:color="auto" w:fill="auto"/>
            <w:noWrap/>
            <w:vAlign w:val="center"/>
            <w:hideMark/>
          </w:tcPr>
          <w:p w14:paraId="770C4B9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40" w:type="dxa"/>
            <w:tcBorders>
              <w:top w:val="nil"/>
              <w:left w:val="nil"/>
              <w:bottom w:val="single" w:sz="8" w:space="0" w:color="auto"/>
              <w:right w:val="nil"/>
            </w:tcBorders>
            <w:shd w:val="clear" w:color="000000" w:fill="DDEBF7"/>
            <w:noWrap/>
            <w:vAlign w:val="center"/>
            <w:hideMark/>
          </w:tcPr>
          <w:p w14:paraId="2DBE1C4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44</w:t>
            </w:r>
          </w:p>
        </w:tc>
        <w:tc>
          <w:tcPr>
            <w:tcW w:w="640" w:type="dxa"/>
            <w:tcBorders>
              <w:top w:val="nil"/>
              <w:left w:val="nil"/>
              <w:bottom w:val="single" w:sz="8" w:space="0" w:color="auto"/>
              <w:right w:val="nil"/>
            </w:tcBorders>
            <w:shd w:val="clear" w:color="auto" w:fill="auto"/>
            <w:noWrap/>
            <w:vAlign w:val="center"/>
            <w:hideMark/>
          </w:tcPr>
          <w:p w14:paraId="714ECF7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618" w:type="dxa"/>
            <w:tcBorders>
              <w:top w:val="nil"/>
              <w:left w:val="single" w:sz="8" w:space="0" w:color="auto"/>
              <w:bottom w:val="single" w:sz="8" w:space="0" w:color="auto"/>
              <w:right w:val="nil"/>
            </w:tcBorders>
            <w:shd w:val="clear" w:color="000000" w:fill="DDEBF7"/>
            <w:noWrap/>
            <w:vAlign w:val="center"/>
            <w:hideMark/>
          </w:tcPr>
          <w:p w14:paraId="7778F61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single" w:sz="8" w:space="0" w:color="auto"/>
              <w:right w:val="nil"/>
            </w:tcBorders>
            <w:shd w:val="clear" w:color="auto" w:fill="auto"/>
            <w:noWrap/>
            <w:vAlign w:val="center"/>
            <w:hideMark/>
          </w:tcPr>
          <w:p w14:paraId="7686D59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single" w:sz="8" w:space="0" w:color="auto"/>
              <w:right w:val="nil"/>
            </w:tcBorders>
            <w:shd w:val="clear" w:color="000000" w:fill="DDEBF7"/>
            <w:noWrap/>
            <w:vAlign w:val="center"/>
            <w:hideMark/>
          </w:tcPr>
          <w:p w14:paraId="2DBD8D2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31</w:t>
            </w:r>
          </w:p>
        </w:tc>
        <w:tc>
          <w:tcPr>
            <w:tcW w:w="503" w:type="dxa"/>
            <w:tcBorders>
              <w:top w:val="nil"/>
              <w:left w:val="nil"/>
              <w:bottom w:val="single" w:sz="8" w:space="0" w:color="auto"/>
              <w:right w:val="nil"/>
            </w:tcBorders>
            <w:shd w:val="clear" w:color="auto" w:fill="auto"/>
            <w:noWrap/>
            <w:vAlign w:val="center"/>
            <w:hideMark/>
          </w:tcPr>
          <w:p w14:paraId="5BDBDB2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59" w:type="dxa"/>
            <w:tcBorders>
              <w:top w:val="nil"/>
              <w:left w:val="single" w:sz="8" w:space="0" w:color="auto"/>
              <w:bottom w:val="single" w:sz="8" w:space="0" w:color="auto"/>
              <w:right w:val="nil"/>
            </w:tcBorders>
            <w:shd w:val="clear" w:color="000000" w:fill="DDEBF7"/>
            <w:noWrap/>
            <w:vAlign w:val="center"/>
            <w:hideMark/>
          </w:tcPr>
          <w:p w14:paraId="1C73D29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61" w:type="dxa"/>
            <w:tcBorders>
              <w:top w:val="nil"/>
              <w:left w:val="nil"/>
              <w:bottom w:val="single" w:sz="8" w:space="0" w:color="auto"/>
              <w:right w:val="single" w:sz="8" w:space="0" w:color="auto"/>
            </w:tcBorders>
            <w:shd w:val="clear" w:color="auto" w:fill="auto"/>
            <w:noWrap/>
            <w:vAlign w:val="center"/>
            <w:hideMark/>
          </w:tcPr>
          <w:p w14:paraId="2262E01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14:paraId="463CC30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14:paraId="2411CA9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r>
      <w:tr w:rsidR="00231F74" w:rsidRPr="0084577B" w14:paraId="41F1BD3C"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094E6B13"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340F</w:t>
            </w:r>
          </w:p>
        </w:tc>
        <w:tc>
          <w:tcPr>
            <w:tcW w:w="519" w:type="dxa"/>
            <w:tcBorders>
              <w:top w:val="nil"/>
              <w:left w:val="single" w:sz="8" w:space="0" w:color="auto"/>
              <w:bottom w:val="nil"/>
              <w:right w:val="nil"/>
            </w:tcBorders>
            <w:shd w:val="clear" w:color="000000" w:fill="DDEBF7"/>
            <w:noWrap/>
            <w:vAlign w:val="center"/>
            <w:hideMark/>
          </w:tcPr>
          <w:p w14:paraId="206E6D8E"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476D9629"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522677DD"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521" w:type="dxa"/>
            <w:tcBorders>
              <w:top w:val="nil"/>
              <w:left w:val="nil"/>
              <w:bottom w:val="nil"/>
              <w:right w:val="nil"/>
            </w:tcBorders>
            <w:shd w:val="clear" w:color="auto" w:fill="auto"/>
            <w:noWrap/>
            <w:vAlign w:val="center"/>
            <w:hideMark/>
          </w:tcPr>
          <w:p w14:paraId="28D1326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519" w:type="dxa"/>
            <w:tcBorders>
              <w:top w:val="nil"/>
              <w:left w:val="single" w:sz="8" w:space="0" w:color="auto"/>
              <w:bottom w:val="nil"/>
              <w:right w:val="nil"/>
            </w:tcBorders>
            <w:shd w:val="clear" w:color="000000" w:fill="DDEBF7"/>
            <w:noWrap/>
            <w:vAlign w:val="center"/>
            <w:hideMark/>
          </w:tcPr>
          <w:p w14:paraId="7C86659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521" w:type="dxa"/>
            <w:tcBorders>
              <w:top w:val="nil"/>
              <w:left w:val="nil"/>
              <w:bottom w:val="nil"/>
              <w:right w:val="single" w:sz="8" w:space="0" w:color="auto"/>
            </w:tcBorders>
            <w:shd w:val="clear" w:color="auto" w:fill="auto"/>
            <w:noWrap/>
            <w:vAlign w:val="center"/>
            <w:hideMark/>
          </w:tcPr>
          <w:p w14:paraId="4AF42E1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12</w:t>
            </w:r>
          </w:p>
        </w:tc>
        <w:tc>
          <w:tcPr>
            <w:tcW w:w="640" w:type="dxa"/>
            <w:tcBorders>
              <w:top w:val="nil"/>
              <w:left w:val="nil"/>
              <w:bottom w:val="nil"/>
              <w:right w:val="nil"/>
            </w:tcBorders>
            <w:shd w:val="clear" w:color="000000" w:fill="DDEBF7"/>
            <w:noWrap/>
            <w:vAlign w:val="center"/>
            <w:hideMark/>
          </w:tcPr>
          <w:p w14:paraId="1499194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34</w:t>
            </w:r>
          </w:p>
        </w:tc>
        <w:tc>
          <w:tcPr>
            <w:tcW w:w="640" w:type="dxa"/>
            <w:tcBorders>
              <w:top w:val="nil"/>
              <w:left w:val="nil"/>
              <w:bottom w:val="nil"/>
              <w:right w:val="nil"/>
            </w:tcBorders>
            <w:shd w:val="clear" w:color="auto" w:fill="auto"/>
            <w:noWrap/>
            <w:vAlign w:val="center"/>
            <w:hideMark/>
          </w:tcPr>
          <w:p w14:paraId="506B620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56</w:t>
            </w:r>
          </w:p>
        </w:tc>
        <w:tc>
          <w:tcPr>
            <w:tcW w:w="618" w:type="dxa"/>
            <w:tcBorders>
              <w:top w:val="nil"/>
              <w:left w:val="single" w:sz="8" w:space="0" w:color="auto"/>
              <w:bottom w:val="nil"/>
              <w:right w:val="nil"/>
            </w:tcBorders>
            <w:shd w:val="clear" w:color="000000" w:fill="DDEBF7"/>
            <w:noWrap/>
            <w:vAlign w:val="center"/>
            <w:hideMark/>
          </w:tcPr>
          <w:p w14:paraId="429B967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65E7D50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09E4552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3" w:type="dxa"/>
            <w:tcBorders>
              <w:top w:val="nil"/>
              <w:left w:val="nil"/>
              <w:bottom w:val="nil"/>
              <w:right w:val="nil"/>
            </w:tcBorders>
            <w:shd w:val="clear" w:color="auto" w:fill="auto"/>
            <w:noWrap/>
            <w:vAlign w:val="center"/>
            <w:hideMark/>
          </w:tcPr>
          <w:p w14:paraId="17A4347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14:paraId="117E0EB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2C06D5D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1D45CF9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1A3A1985"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23B01E5A"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71F5904B"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317F</w:t>
            </w:r>
          </w:p>
        </w:tc>
        <w:tc>
          <w:tcPr>
            <w:tcW w:w="519" w:type="dxa"/>
            <w:tcBorders>
              <w:top w:val="nil"/>
              <w:left w:val="single" w:sz="8" w:space="0" w:color="auto"/>
              <w:bottom w:val="nil"/>
              <w:right w:val="nil"/>
            </w:tcBorders>
            <w:shd w:val="clear" w:color="000000" w:fill="DDEBF7"/>
            <w:noWrap/>
            <w:vAlign w:val="center"/>
            <w:hideMark/>
          </w:tcPr>
          <w:p w14:paraId="74AD83DB"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3FA85714"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3821711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w:t>
            </w:r>
          </w:p>
        </w:tc>
        <w:tc>
          <w:tcPr>
            <w:tcW w:w="521" w:type="dxa"/>
            <w:tcBorders>
              <w:top w:val="nil"/>
              <w:left w:val="nil"/>
              <w:bottom w:val="nil"/>
              <w:right w:val="nil"/>
            </w:tcBorders>
            <w:shd w:val="clear" w:color="auto" w:fill="auto"/>
            <w:noWrap/>
            <w:vAlign w:val="center"/>
            <w:hideMark/>
          </w:tcPr>
          <w:p w14:paraId="75FD06A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14:paraId="06F5197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34</w:t>
            </w:r>
          </w:p>
        </w:tc>
        <w:tc>
          <w:tcPr>
            <w:tcW w:w="521" w:type="dxa"/>
            <w:tcBorders>
              <w:top w:val="nil"/>
              <w:left w:val="nil"/>
              <w:bottom w:val="nil"/>
              <w:right w:val="single" w:sz="8" w:space="0" w:color="auto"/>
            </w:tcBorders>
            <w:shd w:val="clear" w:color="auto" w:fill="auto"/>
            <w:noWrap/>
            <w:vAlign w:val="center"/>
            <w:hideMark/>
          </w:tcPr>
          <w:p w14:paraId="03DE101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18</w:t>
            </w:r>
          </w:p>
        </w:tc>
        <w:tc>
          <w:tcPr>
            <w:tcW w:w="640" w:type="dxa"/>
            <w:tcBorders>
              <w:top w:val="nil"/>
              <w:left w:val="nil"/>
              <w:bottom w:val="nil"/>
              <w:right w:val="nil"/>
            </w:tcBorders>
            <w:shd w:val="clear" w:color="000000" w:fill="DDEBF7"/>
            <w:noWrap/>
            <w:vAlign w:val="center"/>
            <w:hideMark/>
          </w:tcPr>
          <w:p w14:paraId="791C2ED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7</w:t>
            </w:r>
          </w:p>
        </w:tc>
        <w:tc>
          <w:tcPr>
            <w:tcW w:w="640" w:type="dxa"/>
            <w:tcBorders>
              <w:top w:val="nil"/>
              <w:left w:val="nil"/>
              <w:bottom w:val="nil"/>
              <w:right w:val="nil"/>
            </w:tcBorders>
            <w:shd w:val="clear" w:color="auto" w:fill="auto"/>
            <w:noWrap/>
            <w:vAlign w:val="center"/>
            <w:hideMark/>
          </w:tcPr>
          <w:p w14:paraId="493E3BA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618" w:type="dxa"/>
            <w:tcBorders>
              <w:top w:val="nil"/>
              <w:left w:val="single" w:sz="8" w:space="0" w:color="auto"/>
              <w:bottom w:val="nil"/>
              <w:right w:val="nil"/>
            </w:tcBorders>
            <w:shd w:val="clear" w:color="000000" w:fill="DDEBF7"/>
            <w:noWrap/>
            <w:vAlign w:val="center"/>
            <w:hideMark/>
          </w:tcPr>
          <w:p w14:paraId="738298F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200</w:t>
            </w:r>
          </w:p>
        </w:tc>
        <w:tc>
          <w:tcPr>
            <w:tcW w:w="618" w:type="dxa"/>
            <w:tcBorders>
              <w:top w:val="nil"/>
              <w:left w:val="nil"/>
              <w:bottom w:val="nil"/>
              <w:right w:val="nil"/>
            </w:tcBorders>
            <w:shd w:val="clear" w:color="auto" w:fill="auto"/>
            <w:noWrap/>
            <w:vAlign w:val="center"/>
            <w:hideMark/>
          </w:tcPr>
          <w:p w14:paraId="7433BAE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272</w:t>
            </w:r>
          </w:p>
        </w:tc>
        <w:tc>
          <w:tcPr>
            <w:tcW w:w="501" w:type="dxa"/>
            <w:tcBorders>
              <w:top w:val="nil"/>
              <w:left w:val="single" w:sz="8" w:space="0" w:color="auto"/>
              <w:bottom w:val="nil"/>
              <w:right w:val="nil"/>
            </w:tcBorders>
            <w:shd w:val="clear" w:color="000000" w:fill="DDEBF7"/>
            <w:noWrap/>
            <w:vAlign w:val="center"/>
            <w:hideMark/>
          </w:tcPr>
          <w:p w14:paraId="7F97566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3" w:type="dxa"/>
            <w:tcBorders>
              <w:top w:val="nil"/>
              <w:left w:val="nil"/>
              <w:bottom w:val="nil"/>
              <w:right w:val="nil"/>
            </w:tcBorders>
            <w:shd w:val="clear" w:color="auto" w:fill="auto"/>
            <w:noWrap/>
            <w:vAlign w:val="center"/>
            <w:hideMark/>
          </w:tcPr>
          <w:p w14:paraId="6BDBEB0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14:paraId="6ED3DAA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50794A8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582C3C7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34184F8A"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r>
      <w:tr w:rsidR="00231F74" w:rsidRPr="0084577B" w14:paraId="1F0A5FE2"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36892588"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311F</w:t>
            </w:r>
          </w:p>
        </w:tc>
        <w:tc>
          <w:tcPr>
            <w:tcW w:w="519" w:type="dxa"/>
            <w:tcBorders>
              <w:top w:val="nil"/>
              <w:left w:val="single" w:sz="8" w:space="0" w:color="auto"/>
              <w:bottom w:val="nil"/>
              <w:right w:val="nil"/>
            </w:tcBorders>
            <w:shd w:val="clear" w:color="000000" w:fill="DDEBF7"/>
            <w:noWrap/>
            <w:vAlign w:val="center"/>
            <w:hideMark/>
          </w:tcPr>
          <w:p w14:paraId="4671AD25"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120C3D03"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7A8D440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21" w:type="dxa"/>
            <w:tcBorders>
              <w:top w:val="nil"/>
              <w:left w:val="nil"/>
              <w:bottom w:val="nil"/>
              <w:right w:val="nil"/>
            </w:tcBorders>
            <w:shd w:val="clear" w:color="auto" w:fill="auto"/>
            <w:noWrap/>
            <w:vAlign w:val="center"/>
            <w:hideMark/>
          </w:tcPr>
          <w:p w14:paraId="1877934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14:paraId="3E595F8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21</w:t>
            </w:r>
          </w:p>
        </w:tc>
        <w:tc>
          <w:tcPr>
            <w:tcW w:w="521" w:type="dxa"/>
            <w:tcBorders>
              <w:top w:val="nil"/>
              <w:left w:val="nil"/>
              <w:bottom w:val="nil"/>
              <w:right w:val="single" w:sz="8" w:space="0" w:color="auto"/>
            </w:tcBorders>
            <w:shd w:val="clear" w:color="auto" w:fill="auto"/>
            <w:noWrap/>
            <w:vAlign w:val="center"/>
            <w:hideMark/>
          </w:tcPr>
          <w:p w14:paraId="05B3D23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20</w:t>
            </w:r>
          </w:p>
        </w:tc>
        <w:tc>
          <w:tcPr>
            <w:tcW w:w="640" w:type="dxa"/>
            <w:tcBorders>
              <w:top w:val="nil"/>
              <w:left w:val="nil"/>
              <w:bottom w:val="nil"/>
              <w:right w:val="nil"/>
            </w:tcBorders>
            <w:shd w:val="clear" w:color="000000" w:fill="DDEBF7"/>
            <w:noWrap/>
            <w:vAlign w:val="center"/>
            <w:hideMark/>
          </w:tcPr>
          <w:p w14:paraId="5E940C4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10</w:t>
            </w:r>
          </w:p>
        </w:tc>
        <w:tc>
          <w:tcPr>
            <w:tcW w:w="640" w:type="dxa"/>
            <w:tcBorders>
              <w:top w:val="nil"/>
              <w:left w:val="nil"/>
              <w:bottom w:val="nil"/>
              <w:right w:val="nil"/>
            </w:tcBorders>
            <w:shd w:val="clear" w:color="auto" w:fill="auto"/>
            <w:noWrap/>
            <w:vAlign w:val="center"/>
            <w:hideMark/>
          </w:tcPr>
          <w:p w14:paraId="70A6DAA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18</w:t>
            </w:r>
          </w:p>
        </w:tc>
        <w:tc>
          <w:tcPr>
            <w:tcW w:w="618" w:type="dxa"/>
            <w:tcBorders>
              <w:top w:val="nil"/>
              <w:left w:val="single" w:sz="8" w:space="0" w:color="auto"/>
              <w:bottom w:val="nil"/>
              <w:right w:val="nil"/>
            </w:tcBorders>
            <w:shd w:val="clear" w:color="000000" w:fill="DDEBF7"/>
            <w:noWrap/>
            <w:vAlign w:val="center"/>
            <w:hideMark/>
          </w:tcPr>
          <w:p w14:paraId="4C1F059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116</w:t>
            </w:r>
          </w:p>
        </w:tc>
        <w:tc>
          <w:tcPr>
            <w:tcW w:w="618" w:type="dxa"/>
            <w:tcBorders>
              <w:top w:val="nil"/>
              <w:left w:val="nil"/>
              <w:bottom w:val="nil"/>
              <w:right w:val="nil"/>
            </w:tcBorders>
            <w:shd w:val="clear" w:color="auto" w:fill="auto"/>
            <w:noWrap/>
            <w:vAlign w:val="center"/>
            <w:hideMark/>
          </w:tcPr>
          <w:p w14:paraId="5D276D3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171</w:t>
            </w:r>
          </w:p>
        </w:tc>
        <w:tc>
          <w:tcPr>
            <w:tcW w:w="501" w:type="dxa"/>
            <w:tcBorders>
              <w:top w:val="nil"/>
              <w:left w:val="single" w:sz="8" w:space="0" w:color="auto"/>
              <w:bottom w:val="nil"/>
              <w:right w:val="nil"/>
            </w:tcBorders>
            <w:shd w:val="clear" w:color="000000" w:fill="DDEBF7"/>
            <w:noWrap/>
            <w:vAlign w:val="center"/>
            <w:hideMark/>
          </w:tcPr>
          <w:p w14:paraId="4C95C99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3" w:type="dxa"/>
            <w:tcBorders>
              <w:top w:val="nil"/>
              <w:left w:val="nil"/>
              <w:bottom w:val="nil"/>
              <w:right w:val="nil"/>
            </w:tcBorders>
            <w:shd w:val="clear" w:color="auto" w:fill="auto"/>
            <w:noWrap/>
            <w:vAlign w:val="center"/>
            <w:hideMark/>
          </w:tcPr>
          <w:p w14:paraId="2964AF2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14:paraId="16A0559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14:paraId="1FFF72D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25E49F48"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61" w:type="dxa"/>
            <w:tcBorders>
              <w:top w:val="nil"/>
              <w:left w:val="nil"/>
              <w:bottom w:val="nil"/>
              <w:right w:val="nil"/>
            </w:tcBorders>
            <w:shd w:val="clear" w:color="auto" w:fill="auto"/>
            <w:noWrap/>
            <w:vAlign w:val="center"/>
            <w:hideMark/>
          </w:tcPr>
          <w:p w14:paraId="4EBF6173"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38C9EB86" w14:textId="77777777" w:rsidTr="0084577B">
        <w:trPr>
          <w:trHeight w:val="192"/>
          <w:jc w:val="center"/>
        </w:trPr>
        <w:tc>
          <w:tcPr>
            <w:tcW w:w="679" w:type="dxa"/>
            <w:tcBorders>
              <w:top w:val="nil"/>
              <w:left w:val="nil"/>
              <w:bottom w:val="nil"/>
              <w:right w:val="nil"/>
            </w:tcBorders>
            <w:shd w:val="clear" w:color="auto" w:fill="auto"/>
            <w:noWrap/>
            <w:vAlign w:val="center"/>
            <w:hideMark/>
          </w:tcPr>
          <w:p w14:paraId="6C0D122D"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339F</w:t>
            </w:r>
          </w:p>
        </w:tc>
        <w:tc>
          <w:tcPr>
            <w:tcW w:w="519" w:type="dxa"/>
            <w:tcBorders>
              <w:top w:val="nil"/>
              <w:left w:val="single" w:sz="8" w:space="0" w:color="auto"/>
              <w:bottom w:val="nil"/>
              <w:right w:val="nil"/>
            </w:tcBorders>
            <w:shd w:val="clear" w:color="000000" w:fill="DDEBF7"/>
            <w:noWrap/>
            <w:vAlign w:val="center"/>
            <w:hideMark/>
          </w:tcPr>
          <w:p w14:paraId="4C7F4793"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nil"/>
              <w:right w:val="single" w:sz="8" w:space="0" w:color="auto"/>
            </w:tcBorders>
            <w:shd w:val="clear" w:color="auto" w:fill="auto"/>
            <w:noWrap/>
            <w:vAlign w:val="center"/>
            <w:hideMark/>
          </w:tcPr>
          <w:p w14:paraId="49E9BCBA"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nil"/>
              <w:right w:val="nil"/>
            </w:tcBorders>
            <w:shd w:val="clear" w:color="000000" w:fill="DDEBF7"/>
            <w:noWrap/>
            <w:vAlign w:val="center"/>
            <w:hideMark/>
          </w:tcPr>
          <w:p w14:paraId="26F9FBB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w:t>
            </w:r>
          </w:p>
        </w:tc>
        <w:tc>
          <w:tcPr>
            <w:tcW w:w="521" w:type="dxa"/>
            <w:tcBorders>
              <w:top w:val="nil"/>
              <w:left w:val="nil"/>
              <w:bottom w:val="nil"/>
              <w:right w:val="nil"/>
            </w:tcBorders>
            <w:shd w:val="clear" w:color="auto" w:fill="auto"/>
            <w:noWrap/>
            <w:vAlign w:val="center"/>
            <w:hideMark/>
          </w:tcPr>
          <w:p w14:paraId="5F3B8F7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14:paraId="0AFCF56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14:paraId="255FF47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5</w:t>
            </w:r>
          </w:p>
        </w:tc>
        <w:tc>
          <w:tcPr>
            <w:tcW w:w="640" w:type="dxa"/>
            <w:tcBorders>
              <w:top w:val="nil"/>
              <w:left w:val="nil"/>
              <w:bottom w:val="nil"/>
              <w:right w:val="nil"/>
            </w:tcBorders>
            <w:shd w:val="clear" w:color="000000" w:fill="DDEBF7"/>
            <w:noWrap/>
            <w:vAlign w:val="center"/>
            <w:hideMark/>
          </w:tcPr>
          <w:p w14:paraId="6D3371D1"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17</w:t>
            </w:r>
          </w:p>
        </w:tc>
        <w:tc>
          <w:tcPr>
            <w:tcW w:w="640" w:type="dxa"/>
            <w:tcBorders>
              <w:top w:val="nil"/>
              <w:left w:val="nil"/>
              <w:bottom w:val="nil"/>
              <w:right w:val="nil"/>
            </w:tcBorders>
            <w:shd w:val="clear" w:color="auto" w:fill="auto"/>
            <w:noWrap/>
            <w:vAlign w:val="center"/>
            <w:hideMark/>
          </w:tcPr>
          <w:p w14:paraId="69A25C4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9</w:t>
            </w:r>
          </w:p>
        </w:tc>
        <w:tc>
          <w:tcPr>
            <w:tcW w:w="618" w:type="dxa"/>
            <w:tcBorders>
              <w:top w:val="nil"/>
              <w:left w:val="single" w:sz="8" w:space="0" w:color="auto"/>
              <w:bottom w:val="nil"/>
              <w:right w:val="nil"/>
            </w:tcBorders>
            <w:shd w:val="clear" w:color="000000" w:fill="DDEBF7"/>
            <w:noWrap/>
            <w:vAlign w:val="center"/>
            <w:hideMark/>
          </w:tcPr>
          <w:p w14:paraId="14BB0BA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618" w:type="dxa"/>
            <w:tcBorders>
              <w:top w:val="nil"/>
              <w:left w:val="nil"/>
              <w:bottom w:val="nil"/>
              <w:right w:val="nil"/>
            </w:tcBorders>
            <w:shd w:val="clear" w:color="auto" w:fill="auto"/>
            <w:noWrap/>
            <w:vAlign w:val="center"/>
            <w:hideMark/>
          </w:tcPr>
          <w:p w14:paraId="66BAC2C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14:paraId="25D0616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03" w:type="dxa"/>
            <w:tcBorders>
              <w:top w:val="nil"/>
              <w:left w:val="nil"/>
              <w:bottom w:val="nil"/>
              <w:right w:val="nil"/>
            </w:tcBorders>
            <w:shd w:val="clear" w:color="auto" w:fill="auto"/>
            <w:noWrap/>
            <w:vAlign w:val="center"/>
            <w:hideMark/>
          </w:tcPr>
          <w:p w14:paraId="463697D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14:paraId="376B2B7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14:paraId="256FDF8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nil"/>
              <w:right w:val="nil"/>
            </w:tcBorders>
            <w:shd w:val="clear" w:color="000000" w:fill="DDEBF7"/>
            <w:noWrap/>
            <w:vAlign w:val="center"/>
            <w:hideMark/>
          </w:tcPr>
          <w:p w14:paraId="4FDE3F3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nil"/>
              <w:right w:val="nil"/>
            </w:tcBorders>
            <w:shd w:val="clear" w:color="auto" w:fill="auto"/>
            <w:noWrap/>
            <w:vAlign w:val="center"/>
            <w:hideMark/>
          </w:tcPr>
          <w:p w14:paraId="1C2B00C9"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r w:rsidR="00231F74" w:rsidRPr="0084577B" w14:paraId="0D7A3C49" w14:textId="77777777" w:rsidTr="0084577B">
        <w:trPr>
          <w:trHeight w:val="192"/>
          <w:jc w:val="center"/>
        </w:trPr>
        <w:tc>
          <w:tcPr>
            <w:tcW w:w="679" w:type="dxa"/>
            <w:tcBorders>
              <w:top w:val="nil"/>
              <w:left w:val="nil"/>
              <w:bottom w:val="single" w:sz="8" w:space="0" w:color="auto"/>
              <w:right w:val="nil"/>
            </w:tcBorders>
            <w:shd w:val="clear" w:color="auto" w:fill="auto"/>
            <w:noWrap/>
            <w:vAlign w:val="center"/>
            <w:hideMark/>
          </w:tcPr>
          <w:p w14:paraId="355D389D" w14:textId="77777777" w:rsidR="00231F74" w:rsidRPr="0084577B" w:rsidRDefault="00231F74" w:rsidP="0084577B">
            <w:pPr>
              <w:spacing w:before="0" w:after="0"/>
              <w:rPr>
                <w:rFonts w:cs="Arial"/>
                <w:sz w:val="16"/>
                <w:szCs w:val="16"/>
                <w:lang w:eastAsia="en-CA"/>
              </w:rPr>
            </w:pPr>
            <w:r w:rsidRPr="0084577B">
              <w:rPr>
                <w:rFonts w:cs="Arial"/>
                <w:sz w:val="16"/>
                <w:szCs w:val="16"/>
                <w:lang w:eastAsia="en-CA"/>
              </w:rPr>
              <w:t>329F</w:t>
            </w:r>
          </w:p>
        </w:tc>
        <w:tc>
          <w:tcPr>
            <w:tcW w:w="519" w:type="dxa"/>
            <w:tcBorders>
              <w:top w:val="nil"/>
              <w:left w:val="single" w:sz="8" w:space="0" w:color="auto"/>
              <w:bottom w:val="single" w:sz="8" w:space="0" w:color="auto"/>
              <w:right w:val="nil"/>
            </w:tcBorders>
            <w:shd w:val="clear" w:color="000000" w:fill="DDEBF7"/>
            <w:noWrap/>
            <w:vAlign w:val="center"/>
            <w:hideMark/>
          </w:tcPr>
          <w:p w14:paraId="5451BD12"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B</w:t>
            </w:r>
          </w:p>
        </w:tc>
        <w:tc>
          <w:tcPr>
            <w:tcW w:w="521" w:type="dxa"/>
            <w:tcBorders>
              <w:top w:val="nil"/>
              <w:left w:val="nil"/>
              <w:bottom w:val="single" w:sz="8" w:space="0" w:color="auto"/>
              <w:right w:val="single" w:sz="8" w:space="0" w:color="auto"/>
            </w:tcBorders>
            <w:shd w:val="clear" w:color="auto" w:fill="auto"/>
            <w:noWrap/>
            <w:vAlign w:val="center"/>
            <w:hideMark/>
          </w:tcPr>
          <w:p w14:paraId="5ECF33CE" w14:textId="77777777" w:rsidR="00231F74" w:rsidRPr="0084577B" w:rsidRDefault="002F51AE" w:rsidP="0084577B">
            <w:pPr>
              <w:spacing w:before="0" w:after="0"/>
              <w:jc w:val="right"/>
              <w:rPr>
                <w:rFonts w:cs="Arial"/>
                <w:sz w:val="16"/>
                <w:szCs w:val="16"/>
                <w:lang w:eastAsia="en-CA"/>
              </w:rPr>
            </w:pPr>
            <w:r>
              <w:rPr>
                <w:rFonts w:cs="Arial"/>
                <w:sz w:val="16"/>
                <w:szCs w:val="16"/>
                <w:lang w:eastAsia="en-CA"/>
              </w:rPr>
              <w:t>A</w:t>
            </w:r>
          </w:p>
        </w:tc>
        <w:tc>
          <w:tcPr>
            <w:tcW w:w="519" w:type="dxa"/>
            <w:tcBorders>
              <w:top w:val="nil"/>
              <w:left w:val="nil"/>
              <w:bottom w:val="single" w:sz="8" w:space="0" w:color="auto"/>
              <w:right w:val="nil"/>
            </w:tcBorders>
            <w:shd w:val="clear" w:color="000000" w:fill="DDEBF7"/>
            <w:noWrap/>
            <w:vAlign w:val="center"/>
            <w:hideMark/>
          </w:tcPr>
          <w:p w14:paraId="4E033EA0"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6</w:t>
            </w:r>
          </w:p>
        </w:tc>
        <w:tc>
          <w:tcPr>
            <w:tcW w:w="521" w:type="dxa"/>
            <w:tcBorders>
              <w:top w:val="nil"/>
              <w:left w:val="nil"/>
              <w:bottom w:val="single" w:sz="8" w:space="0" w:color="auto"/>
              <w:right w:val="nil"/>
            </w:tcBorders>
            <w:shd w:val="clear" w:color="auto" w:fill="auto"/>
            <w:noWrap/>
            <w:vAlign w:val="center"/>
            <w:hideMark/>
          </w:tcPr>
          <w:p w14:paraId="6D86635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8</w:t>
            </w:r>
          </w:p>
        </w:tc>
        <w:tc>
          <w:tcPr>
            <w:tcW w:w="519" w:type="dxa"/>
            <w:tcBorders>
              <w:top w:val="nil"/>
              <w:left w:val="single" w:sz="8" w:space="0" w:color="auto"/>
              <w:bottom w:val="single" w:sz="8" w:space="0" w:color="auto"/>
              <w:right w:val="nil"/>
            </w:tcBorders>
            <w:shd w:val="clear" w:color="000000" w:fill="DDEBF7"/>
            <w:noWrap/>
            <w:vAlign w:val="center"/>
            <w:hideMark/>
          </w:tcPr>
          <w:p w14:paraId="579D7A3C"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20</w:t>
            </w:r>
          </w:p>
        </w:tc>
        <w:tc>
          <w:tcPr>
            <w:tcW w:w="521" w:type="dxa"/>
            <w:tcBorders>
              <w:top w:val="nil"/>
              <w:left w:val="nil"/>
              <w:bottom w:val="single" w:sz="8" w:space="0" w:color="auto"/>
              <w:right w:val="single" w:sz="8" w:space="0" w:color="auto"/>
            </w:tcBorders>
            <w:shd w:val="clear" w:color="auto" w:fill="auto"/>
            <w:noWrap/>
            <w:vAlign w:val="center"/>
            <w:hideMark/>
          </w:tcPr>
          <w:p w14:paraId="4F673F3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20</w:t>
            </w:r>
          </w:p>
        </w:tc>
        <w:tc>
          <w:tcPr>
            <w:tcW w:w="640" w:type="dxa"/>
            <w:tcBorders>
              <w:top w:val="nil"/>
              <w:left w:val="nil"/>
              <w:bottom w:val="single" w:sz="8" w:space="0" w:color="auto"/>
              <w:right w:val="nil"/>
            </w:tcBorders>
            <w:shd w:val="clear" w:color="000000" w:fill="DDEBF7"/>
            <w:noWrap/>
            <w:vAlign w:val="center"/>
            <w:hideMark/>
          </w:tcPr>
          <w:p w14:paraId="46F0FEA4"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640" w:type="dxa"/>
            <w:tcBorders>
              <w:top w:val="nil"/>
              <w:left w:val="nil"/>
              <w:bottom w:val="single" w:sz="8" w:space="0" w:color="auto"/>
              <w:right w:val="nil"/>
            </w:tcBorders>
            <w:shd w:val="clear" w:color="auto" w:fill="auto"/>
            <w:noWrap/>
            <w:vAlign w:val="center"/>
            <w:hideMark/>
          </w:tcPr>
          <w:p w14:paraId="2665B55E"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w:t>
            </w:r>
          </w:p>
        </w:tc>
        <w:tc>
          <w:tcPr>
            <w:tcW w:w="618" w:type="dxa"/>
            <w:tcBorders>
              <w:top w:val="nil"/>
              <w:left w:val="single" w:sz="8" w:space="0" w:color="auto"/>
              <w:bottom w:val="single" w:sz="8" w:space="0" w:color="auto"/>
              <w:right w:val="nil"/>
            </w:tcBorders>
            <w:shd w:val="clear" w:color="000000" w:fill="DDEBF7"/>
            <w:noWrap/>
            <w:vAlign w:val="center"/>
            <w:hideMark/>
          </w:tcPr>
          <w:p w14:paraId="26EB9E2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30</w:t>
            </w:r>
          </w:p>
        </w:tc>
        <w:tc>
          <w:tcPr>
            <w:tcW w:w="618" w:type="dxa"/>
            <w:tcBorders>
              <w:top w:val="nil"/>
              <w:left w:val="nil"/>
              <w:bottom w:val="single" w:sz="8" w:space="0" w:color="auto"/>
              <w:right w:val="nil"/>
            </w:tcBorders>
            <w:shd w:val="clear" w:color="auto" w:fill="auto"/>
            <w:noWrap/>
            <w:vAlign w:val="center"/>
            <w:hideMark/>
          </w:tcPr>
          <w:p w14:paraId="38202C0B"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32</w:t>
            </w:r>
          </w:p>
        </w:tc>
        <w:tc>
          <w:tcPr>
            <w:tcW w:w="501" w:type="dxa"/>
            <w:tcBorders>
              <w:top w:val="nil"/>
              <w:left w:val="single" w:sz="8" w:space="0" w:color="auto"/>
              <w:bottom w:val="single" w:sz="8" w:space="0" w:color="auto"/>
              <w:right w:val="nil"/>
            </w:tcBorders>
            <w:shd w:val="clear" w:color="000000" w:fill="DDEBF7"/>
            <w:noWrap/>
            <w:vAlign w:val="center"/>
            <w:hideMark/>
          </w:tcPr>
          <w:p w14:paraId="454679F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w:t>
            </w:r>
          </w:p>
        </w:tc>
        <w:tc>
          <w:tcPr>
            <w:tcW w:w="503" w:type="dxa"/>
            <w:tcBorders>
              <w:top w:val="nil"/>
              <w:left w:val="nil"/>
              <w:bottom w:val="single" w:sz="8" w:space="0" w:color="auto"/>
              <w:right w:val="nil"/>
            </w:tcBorders>
            <w:shd w:val="clear" w:color="auto" w:fill="auto"/>
            <w:noWrap/>
            <w:vAlign w:val="center"/>
            <w:hideMark/>
          </w:tcPr>
          <w:p w14:paraId="3BC1B5A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single" w:sz="8" w:space="0" w:color="auto"/>
              <w:bottom w:val="single" w:sz="8" w:space="0" w:color="auto"/>
              <w:right w:val="nil"/>
            </w:tcBorders>
            <w:shd w:val="clear" w:color="000000" w:fill="DDEBF7"/>
            <w:noWrap/>
            <w:vAlign w:val="center"/>
            <w:hideMark/>
          </w:tcPr>
          <w:p w14:paraId="11626EA2"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13</w:t>
            </w:r>
          </w:p>
        </w:tc>
        <w:tc>
          <w:tcPr>
            <w:tcW w:w="561" w:type="dxa"/>
            <w:tcBorders>
              <w:top w:val="nil"/>
              <w:left w:val="nil"/>
              <w:bottom w:val="single" w:sz="8" w:space="0" w:color="auto"/>
              <w:right w:val="single" w:sz="8" w:space="0" w:color="auto"/>
            </w:tcBorders>
            <w:shd w:val="clear" w:color="auto" w:fill="auto"/>
            <w:noWrap/>
            <w:vAlign w:val="center"/>
            <w:hideMark/>
          </w:tcPr>
          <w:p w14:paraId="083B01B7"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14:paraId="5ABD7A2F"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14:paraId="32053976" w14:textId="77777777" w:rsidR="00231F74" w:rsidRPr="0084577B" w:rsidRDefault="00231F74" w:rsidP="0084577B">
            <w:pPr>
              <w:spacing w:before="0" w:after="0"/>
              <w:jc w:val="right"/>
              <w:rPr>
                <w:rFonts w:cs="Arial"/>
                <w:sz w:val="16"/>
                <w:szCs w:val="16"/>
                <w:lang w:eastAsia="en-CA"/>
              </w:rPr>
            </w:pPr>
            <w:r w:rsidRPr="0084577B">
              <w:rPr>
                <w:rFonts w:cs="Arial"/>
                <w:sz w:val="16"/>
                <w:szCs w:val="16"/>
                <w:lang w:eastAsia="en-CA"/>
              </w:rPr>
              <w:t>0</w:t>
            </w:r>
          </w:p>
        </w:tc>
      </w:tr>
    </w:tbl>
    <w:p w14:paraId="25677CE3" w14:textId="77777777" w:rsidR="00231F74" w:rsidRDefault="00231F74" w:rsidP="0084577B">
      <w:pPr>
        <w:pStyle w:val="Caption-Table"/>
      </w:pPr>
      <w:r w:rsidRPr="006B0779">
        <w:rPr>
          <w:b/>
        </w:rPr>
        <w:lastRenderedPageBreak/>
        <w:t xml:space="preserve">Table </w:t>
      </w:r>
      <w:proofErr w:type="gramStart"/>
      <w:r>
        <w:rPr>
          <w:b/>
        </w:rPr>
        <w:t>4</w:t>
      </w:r>
      <w:r>
        <w:t xml:space="preserve"> :</w:t>
      </w:r>
      <w:proofErr w:type="gramEnd"/>
      <w:r>
        <w:t xml:space="preserve"> Catch summary for major fish and invertebrate species for each tow of the comparative survey experiment.</w:t>
      </w:r>
      <w:r w:rsidR="002F51AE">
        <w:t xml:space="preserve"> Vessel name labels (AV, JM) are as described in Table 2.</w:t>
      </w:r>
    </w:p>
    <w:tbl>
      <w:tblPr>
        <w:tblW w:w="11332" w:type="dxa"/>
        <w:jc w:val="center"/>
        <w:tblLook w:val="04A0" w:firstRow="1" w:lastRow="0" w:firstColumn="1" w:lastColumn="0" w:noHBand="0" w:noVBand="1"/>
      </w:tblPr>
      <w:tblGrid>
        <w:gridCol w:w="826"/>
        <w:gridCol w:w="520"/>
        <w:gridCol w:w="520"/>
        <w:gridCol w:w="520"/>
        <w:gridCol w:w="520"/>
        <w:gridCol w:w="524"/>
        <w:gridCol w:w="524"/>
        <w:gridCol w:w="519"/>
        <w:gridCol w:w="521"/>
        <w:gridCol w:w="467"/>
        <w:gridCol w:w="575"/>
        <w:gridCol w:w="519"/>
        <w:gridCol w:w="521"/>
        <w:gridCol w:w="517"/>
        <w:gridCol w:w="617"/>
        <w:gridCol w:w="519"/>
        <w:gridCol w:w="521"/>
        <w:gridCol w:w="519"/>
        <w:gridCol w:w="521"/>
        <w:gridCol w:w="467"/>
        <w:gridCol w:w="575"/>
      </w:tblGrid>
      <w:tr w:rsidR="0084577B" w:rsidRPr="0084577B" w14:paraId="1C20762A" w14:textId="77777777" w:rsidTr="0084577B">
        <w:trPr>
          <w:cantSplit/>
          <w:jc w:val="center"/>
        </w:trPr>
        <w:tc>
          <w:tcPr>
            <w:tcW w:w="826" w:type="dxa"/>
            <w:vMerge w:val="restart"/>
            <w:tcBorders>
              <w:top w:val="single" w:sz="12" w:space="0" w:color="auto"/>
              <w:left w:val="nil"/>
              <w:right w:val="nil"/>
            </w:tcBorders>
            <w:shd w:val="clear" w:color="auto" w:fill="auto"/>
            <w:noWrap/>
            <w:vAlign w:val="bottom"/>
            <w:hideMark/>
          </w:tcPr>
          <w:p w14:paraId="0E2EC511" w14:textId="77777777" w:rsidR="0084577B" w:rsidRPr="0084577B" w:rsidRDefault="0084577B" w:rsidP="0084577B">
            <w:pPr>
              <w:spacing w:before="0" w:after="0"/>
              <w:jc w:val="center"/>
              <w:rPr>
                <w:rFonts w:cs="Arial"/>
                <w:sz w:val="16"/>
                <w:szCs w:val="16"/>
                <w:lang w:eastAsia="en-CA"/>
              </w:rPr>
            </w:pPr>
            <w:r w:rsidRPr="0084577B">
              <w:rPr>
                <w:rFonts w:cs="Arial"/>
                <w:bCs/>
                <w:color w:val="000000"/>
                <w:sz w:val="16"/>
                <w:szCs w:val="16"/>
                <w:lang w:eastAsia="en-CA"/>
              </w:rPr>
              <w:t>Station</w:t>
            </w:r>
          </w:p>
        </w:tc>
        <w:tc>
          <w:tcPr>
            <w:tcW w:w="1040" w:type="dxa"/>
            <w:gridSpan w:val="2"/>
            <w:tcBorders>
              <w:top w:val="single" w:sz="12" w:space="0" w:color="auto"/>
              <w:left w:val="nil"/>
              <w:bottom w:val="nil"/>
              <w:right w:val="nil"/>
            </w:tcBorders>
            <w:shd w:val="clear" w:color="auto" w:fill="auto"/>
            <w:noWrap/>
            <w:vAlign w:val="bottom"/>
            <w:hideMark/>
          </w:tcPr>
          <w:p w14:paraId="334AE449"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Atlantic</w:t>
            </w:r>
          </w:p>
        </w:tc>
        <w:tc>
          <w:tcPr>
            <w:tcW w:w="1040" w:type="dxa"/>
            <w:gridSpan w:val="2"/>
            <w:tcBorders>
              <w:top w:val="single" w:sz="12" w:space="0" w:color="auto"/>
              <w:left w:val="nil"/>
              <w:bottom w:val="nil"/>
              <w:right w:val="nil"/>
            </w:tcBorders>
            <w:shd w:val="clear" w:color="auto" w:fill="auto"/>
            <w:noWrap/>
            <w:vAlign w:val="bottom"/>
            <w:hideMark/>
          </w:tcPr>
          <w:p w14:paraId="5B248675"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American</w:t>
            </w:r>
          </w:p>
        </w:tc>
        <w:tc>
          <w:tcPr>
            <w:tcW w:w="1048" w:type="dxa"/>
            <w:gridSpan w:val="2"/>
            <w:tcBorders>
              <w:top w:val="single" w:sz="12" w:space="0" w:color="auto"/>
              <w:left w:val="nil"/>
              <w:bottom w:val="nil"/>
              <w:right w:val="nil"/>
            </w:tcBorders>
            <w:shd w:val="clear" w:color="auto" w:fill="auto"/>
            <w:noWrap/>
            <w:vAlign w:val="bottom"/>
            <w:hideMark/>
          </w:tcPr>
          <w:p w14:paraId="23470A5A"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Yellowtail</w:t>
            </w:r>
          </w:p>
        </w:tc>
        <w:tc>
          <w:tcPr>
            <w:tcW w:w="1040" w:type="dxa"/>
            <w:gridSpan w:val="2"/>
            <w:tcBorders>
              <w:top w:val="single" w:sz="12" w:space="0" w:color="auto"/>
              <w:left w:val="nil"/>
              <w:bottom w:val="nil"/>
              <w:right w:val="nil"/>
            </w:tcBorders>
            <w:shd w:val="clear" w:color="auto" w:fill="auto"/>
            <w:noWrap/>
            <w:vAlign w:val="bottom"/>
            <w:hideMark/>
          </w:tcPr>
          <w:p w14:paraId="7764DBFC"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Thorny</w:t>
            </w:r>
          </w:p>
        </w:tc>
        <w:tc>
          <w:tcPr>
            <w:tcW w:w="1042" w:type="dxa"/>
            <w:gridSpan w:val="2"/>
            <w:tcBorders>
              <w:top w:val="single" w:sz="12" w:space="0" w:color="auto"/>
              <w:left w:val="nil"/>
              <w:bottom w:val="nil"/>
              <w:right w:val="nil"/>
            </w:tcBorders>
            <w:shd w:val="clear" w:color="auto" w:fill="auto"/>
            <w:noWrap/>
            <w:vAlign w:val="bottom"/>
            <w:hideMark/>
          </w:tcPr>
          <w:p w14:paraId="735842B6"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Sea</w:t>
            </w:r>
          </w:p>
        </w:tc>
        <w:tc>
          <w:tcPr>
            <w:tcW w:w="1040" w:type="dxa"/>
            <w:gridSpan w:val="2"/>
            <w:tcBorders>
              <w:top w:val="single" w:sz="12" w:space="0" w:color="auto"/>
              <w:left w:val="nil"/>
              <w:bottom w:val="nil"/>
              <w:right w:val="nil"/>
            </w:tcBorders>
            <w:shd w:val="clear" w:color="auto" w:fill="auto"/>
            <w:noWrap/>
            <w:vAlign w:val="bottom"/>
            <w:hideMark/>
          </w:tcPr>
          <w:p w14:paraId="1C043D2D" w14:textId="77777777" w:rsidR="0084577B" w:rsidRPr="0084577B" w:rsidRDefault="0084577B" w:rsidP="0084577B">
            <w:pPr>
              <w:spacing w:before="0" w:after="0"/>
              <w:jc w:val="center"/>
              <w:rPr>
                <w:rFonts w:cs="Arial"/>
                <w:bCs/>
                <w:color w:val="000000"/>
                <w:sz w:val="16"/>
                <w:szCs w:val="16"/>
                <w:lang w:eastAsia="en-CA"/>
              </w:rPr>
            </w:pPr>
          </w:p>
        </w:tc>
        <w:tc>
          <w:tcPr>
            <w:tcW w:w="1134" w:type="dxa"/>
            <w:gridSpan w:val="2"/>
            <w:tcBorders>
              <w:top w:val="single" w:sz="12" w:space="0" w:color="auto"/>
              <w:left w:val="nil"/>
              <w:bottom w:val="nil"/>
              <w:right w:val="nil"/>
            </w:tcBorders>
            <w:shd w:val="clear" w:color="auto" w:fill="auto"/>
            <w:noWrap/>
            <w:vAlign w:val="bottom"/>
            <w:hideMark/>
          </w:tcPr>
          <w:p w14:paraId="69ABA0F7" w14:textId="77777777" w:rsidR="0084577B" w:rsidRPr="0084577B" w:rsidRDefault="0084577B" w:rsidP="0084577B">
            <w:pPr>
              <w:spacing w:before="0" w:after="0"/>
              <w:jc w:val="center"/>
              <w:rPr>
                <w:rFonts w:cs="Arial"/>
                <w:sz w:val="16"/>
                <w:szCs w:val="16"/>
                <w:lang w:eastAsia="en-CA"/>
              </w:rPr>
            </w:pPr>
          </w:p>
        </w:tc>
        <w:tc>
          <w:tcPr>
            <w:tcW w:w="1040" w:type="dxa"/>
            <w:gridSpan w:val="2"/>
            <w:tcBorders>
              <w:top w:val="single" w:sz="12" w:space="0" w:color="auto"/>
              <w:left w:val="nil"/>
              <w:bottom w:val="nil"/>
              <w:right w:val="nil"/>
            </w:tcBorders>
            <w:shd w:val="clear" w:color="auto" w:fill="auto"/>
            <w:noWrap/>
            <w:vAlign w:val="bottom"/>
            <w:hideMark/>
          </w:tcPr>
          <w:p w14:paraId="784B17B7"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Purple</w:t>
            </w:r>
          </w:p>
        </w:tc>
        <w:tc>
          <w:tcPr>
            <w:tcW w:w="1040" w:type="dxa"/>
            <w:gridSpan w:val="2"/>
            <w:tcBorders>
              <w:top w:val="single" w:sz="12" w:space="0" w:color="auto"/>
              <w:left w:val="nil"/>
              <w:bottom w:val="nil"/>
              <w:right w:val="nil"/>
            </w:tcBorders>
            <w:shd w:val="clear" w:color="auto" w:fill="auto"/>
            <w:noWrap/>
            <w:vAlign w:val="bottom"/>
            <w:hideMark/>
          </w:tcPr>
          <w:p w14:paraId="73D9CE93"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Spiny</w:t>
            </w:r>
          </w:p>
        </w:tc>
        <w:tc>
          <w:tcPr>
            <w:tcW w:w="1042" w:type="dxa"/>
            <w:gridSpan w:val="2"/>
            <w:tcBorders>
              <w:top w:val="single" w:sz="12" w:space="0" w:color="auto"/>
              <w:left w:val="nil"/>
              <w:bottom w:val="nil"/>
              <w:right w:val="nil"/>
            </w:tcBorders>
            <w:shd w:val="clear" w:color="auto" w:fill="auto"/>
            <w:noWrap/>
            <w:vAlign w:val="bottom"/>
            <w:hideMark/>
          </w:tcPr>
          <w:p w14:paraId="05D6CA6D"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Sea</w:t>
            </w:r>
          </w:p>
        </w:tc>
      </w:tr>
      <w:tr w:rsidR="0084577B" w:rsidRPr="0084577B" w14:paraId="36CBA259" w14:textId="77777777" w:rsidTr="0084577B">
        <w:trPr>
          <w:cantSplit/>
          <w:jc w:val="center"/>
        </w:trPr>
        <w:tc>
          <w:tcPr>
            <w:tcW w:w="826" w:type="dxa"/>
            <w:vMerge/>
            <w:tcBorders>
              <w:left w:val="nil"/>
              <w:right w:val="nil"/>
            </w:tcBorders>
            <w:shd w:val="clear" w:color="auto" w:fill="auto"/>
            <w:noWrap/>
            <w:vAlign w:val="bottom"/>
            <w:hideMark/>
          </w:tcPr>
          <w:p w14:paraId="2461F670" w14:textId="77777777" w:rsidR="0084577B" w:rsidRPr="0084577B" w:rsidRDefault="0084577B" w:rsidP="0084577B">
            <w:pPr>
              <w:spacing w:before="0" w:after="0"/>
              <w:jc w:val="center"/>
              <w:rPr>
                <w:rFonts w:cs="Arial"/>
                <w:bCs/>
                <w:color w:val="000000"/>
                <w:sz w:val="16"/>
                <w:szCs w:val="16"/>
                <w:lang w:eastAsia="en-CA"/>
              </w:rPr>
            </w:pPr>
          </w:p>
        </w:tc>
        <w:tc>
          <w:tcPr>
            <w:tcW w:w="1040" w:type="dxa"/>
            <w:gridSpan w:val="2"/>
            <w:tcBorders>
              <w:top w:val="nil"/>
              <w:left w:val="single" w:sz="4" w:space="0" w:color="auto"/>
              <w:bottom w:val="single" w:sz="6" w:space="0" w:color="auto"/>
              <w:right w:val="nil"/>
            </w:tcBorders>
            <w:shd w:val="clear" w:color="auto" w:fill="auto"/>
            <w:noWrap/>
            <w:vAlign w:val="bottom"/>
            <w:hideMark/>
          </w:tcPr>
          <w:p w14:paraId="5D37DD9C"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Cod</w:t>
            </w:r>
          </w:p>
        </w:tc>
        <w:tc>
          <w:tcPr>
            <w:tcW w:w="1040" w:type="dxa"/>
            <w:gridSpan w:val="2"/>
            <w:tcBorders>
              <w:top w:val="nil"/>
              <w:left w:val="nil"/>
              <w:bottom w:val="single" w:sz="6" w:space="0" w:color="auto"/>
              <w:right w:val="nil"/>
            </w:tcBorders>
            <w:shd w:val="clear" w:color="auto" w:fill="auto"/>
            <w:noWrap/>
            <w:vAlign w:val="bottom"/>
            <w:hideMark/>
          </w:tcPr>
          <w:p w14:paraId="433D88FB"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Plaice</w:t>
            </w:r>
          </w:p>
        </w:tc>
        <w:tc>
          <w:tcPr>
            <w:tcW w:w="1048" w:type="dxa"/>
            <w:gridSpan w:val="2"/>
            <w:tcBorders>
              <w:top w:val="nil"/>
              <w:left w:val="nil"/>
              <w:bottom w:val="single" w:sz="6" w:space="0" w:color="auto"/>
              <w:right w:val="nil"/>
            </w:tcBorders>
            <w:shd w:val="clear" w:color="auto" w:fill="auto"/>
            <w:noWrap/>
            <w:vAlign w:val="bottom"/>
            <w:hideMark/>
          </w:tcPr>
          <w:p w14:paraId="2ABCE0D3"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Flounder</w:t>
            </w:r>
          </w:p>
        </w:tc>
        <w:tc>
          <w:tcPr>
            <w:tcW w:w="1040" w:type="dxa"/>
            <w:gridSpan w:val="2"/>
            <w:tcBorders>
              <w:top w:val="nil"/>
              <w:left w:val="nil"/>
              <w:bottom w:val="single" w:sz="6" w:space="0" w:color="auto"/>
              <w:right w:val="nil"/>
            </w:tcBorders>
            <w:shd w:val="clear" w:color="auto" w:fill="auto"/>
            <w:noWrap/>
            <w:vAlign w:val="bottom"/>
            <w:hideMark/>
          </w:tcPr>
          <w:p w14:paraId="2B09B7C0" w14:textId="77777777" w:rsidR="0084577B" w:rsidRPr="0084577B" w:rsidRDefault="0084577B" w:rsidP="0084577B">
            <w:pPr>
              <w:spacing w:before="0" w:after="0"/>
              <w:jc w:val="center"/>
              <w:rPr>
                <w:rFonts w:cs="Arial"/>
                <w:bCs/>
                <w:color w:val="000000"/>
                <w:sz w:val="16"/>
                <w:szCs w:val="16"/>
                <w:lang w:eastAsia="en-CA"/>
              </w:rPr>
            </w:pPr>
            <w:proofErr w:type="gramStart"/>
            <w:r w:rsidRPr="0084577B">
              <w:rPr>
                <w:rFonts w:cs="Arial"/>
                <w:bCs/>
                <w:color w:val="000000"/>
                <w:sz w:val="16"/>
                <w:szCs w:val="16"/>
                <w:lang w:eastAsia="en-CA"/>
              </w:rPr>
              <w:t>skate</w:t>
            </w:r>
            <w:proofErr w:type="gramEnd"/>
          </w:p>
        </w:tc>
        <w:tc>
          <w:tcPr>
            <w:tcW w:w="1042" w:type="dxa"/>
            <w:gridSpan w:val="2"/>
            <w:tcBorders>
              <w:top w:val="nil"/>
              <w:left w:val="nil"/>
              <w:bottom w:val="single" w:sz="6" w:space="0" w:color="auto"/>
              <w:right w:val="nil"/>
            </w:tcBorders>
            <w:shd w:val="clear" w:color="auto" w:fill="auto"/>
            <w:noWrap/>
            <w:vAlign w:val="bottom"/>
            <w:hideMark/>
          </w:tcPr>
          <w:p w14:paraId="2EDB03F6" w14:textId="77777777" w:rsidR="0084577B" w:rsidRPr="0084577B" w:rsidRDefault="0084577B" w:rsidP="0084577B">
            <w:pPr>
              <w:spacing w:before="0" w:after="0"/>
              <w:jc w:val="center"/>
              <w:rPr>
                <w:rFonts w:cs="Arial"/>
                <w:bCs/>
                <w:color w:val="000000"/>
                <w:sz w:val="16"/>
                <w:szCs w:val="16"/>
                <w:lang w:eastAsia="en-CA"/>
              </w:rPr>
            </w:pPr>
            <w:proofErr w:type="gramStart"/>
            <w:r w:rsidRPr="0084577B">
              <w:rPr>
                <w:rFonts w:cs="Arial"/>
                <w:bCs/>
                <w:color w:val="000000"/>
                <w:sz w:val="16"/>
                <w:szCs w:val="16"/>
                <w:lang w:eastAsia="en-CA"/>
              </w:rPr>
              <w:t>potato</w:t>
            </w:r>
            <w:proofErr w:type="gramEnd"/>
          </w:p>
        </w:tc>
        <w:tc>
          <w:tcPr>
            <w:tcW w:w="1040" w:type="dxa"/>
            <w:gridSpan w:val="2"/>
            <w:tcBorders>
              <w:top w:val="nil"/>
              <w:left w:val="nil"/>
              <w:bottom w:val="single" w:sz="6" w:space="0" w:color="auto"/>
              <w:right w:val="nil"/>
            </w:tcBorders>
            <w:shd w:val="clear" w:color="auto" w:fill="auto"/>
            <w:noWrap/>
            <w:vAlign w:val="bottom"/>
            <w:hideMark/>
          </w:tcPr>
          <w:p w14:paraId="2333CB96" w14:textId="77777777" w:rsidR="0084577B" w:rsidRPr="0084577B" w:rsidRDefault="0084577B" w:rsidP="0084577B">
            <w:pPr>
              <w:spacing w:before="0" w:after="0"/>
              <w:jc w:val="center"/>
              <w:rPr>
                <w:rFonts w:cs="Arial"/>
                <w:bCs/>
                <w:color w:val="000000"/>
                <w:sz w:val="16"/>
                <w:szCs w:val="16"/>
                <w:lang w:eastAsia="en-CA"/>
              </w:rPr>
            </w:pPr>
            <w:r w:rsidRPr="0084577B">
              <w:rPr>
                <w:rFonts w:cs="Arial"/>
                <w:bCs/>
                <w:color w:val="000000"/>
                <w:sz w:val="16"/>
                <w:szCs w:val="16"/>
                <w:lang w:eastAsia="en-CA"/>
              </w:rPr>
              <w:t>Whelk</w:t>
            </w:r>
          </w:p>
        </w:tc>
        <w:tc>
          <w:tcPr>
            <w:tcW w:w="1134" w:type="dxa"/>
            <w:gridSpan w:val="2"/>
            <w:tcBorders>
              <w:top w:val="nil"/>
              <w:left w:val="nil"/>
              <w:bottom w:val="single" w:sz="6" w:space="0" w:color="auto"/>
              <w:right w:val="nil"/>
            </w:tcBorders>
            <w:shd w:val="clear" w:color="auto" w:fill="auto"/>
            <w:noWrap/>
            <w:vAlign w:val="bottom"/>
            <w:hideMark/>
          </w:tcPr>
          <w:p w14:paraId="1515FD75" w14:textId="77777777" w:rsidR="0084577B" w:rsidRPr="0084577B" w:rsidRDefault="0084577B" w:rsidP="0084577B">
            <w:pPr>
              <w:spacing w:before="0" w:after="0"/>
              <w:jc w:val="center"/>
              <w:rPr>
                <w:rFonts w:cs="Arial"/>
                <w:bCs/>
                <w:color w:val="000000"/>
                <w:sz w:val="16"/>
                <w:szCs w:val="16"/>
                <w:lang w:eastAsia="en-CA"/>
              </w:rPr>
            </w:pPr>
            <w:proofErr w:type="spellStart"/>
            <w:r w:rsidRPr="0084577B">
              <w:rPr>
                <w:rFonts w:cs="Arial"/>
                <w:bCs/>
                <w:color w:val="000000"/>
                <w:sz w:val="16"/>
                <w:szCs w:val="16"/>
                <w:lang w:eastAsia="en-CA"/>
              </w:rPr>
              <w:t>Mudstar</w:t>
            </w:r>
            <w:proofErr w:type="spellEnd"/>
          </w:p>
        </w:tc>
        <w:tc>
          <w:tcPr>
            <w:tcW w:w="1040" w:type="dxa"/>
            <w:gridSpan w:val="2"/>
            <w:tcBorders>
              <w:top w:val="nil"/>
              <w:left w:val="single" w:sz="4" w:space="0" w:color="auto"/>
              <w:bottom w:val="single" w:sz="6" w:space="0" w:color="auto"/>
              <w:right w:val="nil"/>
            </w:tcBorders>
            <w:shd w:val="clear" w:color="auto" w:fill="auto"/>
            <w:noWrap/>
            <w:vAlign w:val="bottom"/>
            <w:hideMark/>
          </w:tcPr>
          <w:p w14:paraId="07A91B51" w14:textId="77777777" w:rsidR="0084577B" w:rsidRPr="0084577B" w:rsidRDefault="0084577B" w:rsidP="0084577B">
            <w:pPr>
              <w:spacing w:before="0" w:after="0"/>
              <w:jc w:val="center"/>
              <w:rPr>
                <w:rFonts w:cs="Arial"/>
                <w:bCs/>
                <w:color w:val="000000"/>
                <w:sz w:val="16"/>
                <w:szCs w:val="16"/>
                <w:lang w:eastAsia="en-CA"/>
              </w:rPr>
            </w:pPr>
            <w:proofErr w:type="spellStart"/>
            <w:proofErr w:type="gramStart"/>
            <w:r w:rsidRPr="0084577B">
              <w:rPr>
                <w:rFonts w:cs="Arial"/>
                <w:bCs/>
                <w:color w:val="000000"/>
                <w:sz w:val="16"/>
                <w:szCs w:val="16"/>
                <w:lang w:eastAsia="en-CA"/>
              </w:rPr>
              <w:t>sunstar</w:t>
            </w:r>
            <w:proofErr w:type="spellEnd"/>
            <w:proofErr w:type="gramEnd"/>
          </w:p>
        </w:tc>
        <w:tc>
          <w:tcPr>
            <w:tcW w:w="1040" w:type="dxa"/>
            <w:gridSpan w:val="2"/>
            <w:tcBorders>
              <w:top w:val="nil"/>
              <w:left w:val="nil"/>
              <w:bottom w:val="single" w:sz="6" w:space="0" w:color="auto"/>
              <w:right w:val="single" w:sz="4" w:space="0" w:color="000000"/>
            </w:tcBorders>
            <w:shd w:val="clear" w:color="auto" w:fill="auto"/>
            <w:noWrap/>
            <w:vAlign w:val="bottom"/>
            <w:hideMark/>
          </w:tcPr>
          <w:p w14:paraId="7D89B389" w14:textId="77777777" w:rsidR="0084577B" w:rsidRPr="0084577B" w:rsidRDefault="0084577B" w:rsidP="0084577B">
            <w:pPr>
              <w:spacing w:before="0" w:after="0"/>
              <w:jc w:val="center"/>
              <w:rPr>
                <w:rFonts w:cs="Arial"/>
                <w:bCs/>
                <w:color w:val="000000"/>
                <w:sz w:val="16"/>
                <w:szCs w:val="16"/>
                <w:lang w:eastAsia="en-CA"/>
              </w:rPr>
            </w:pPr>
            <w:proofErr w:type="spellStart"/>
            <w:proofErr w:type="gramStart"/>
            <w:r w:rsidRPr="0084577B">
              <w:rPr>
                <w:rFonts w:cs="Arial"/>
                <w:bCs/>
                <w:color w:val="000000"/>
                <w:sz w:val="16"/>
                <w:szCs w:val="16"/>
                <w:lang w:eastAsia="en-CA"/>
              </w:rPr>
              <w:t>sunstar</w:t>
            </w:r>
            <w:proofErr w:type="spellEnd"/>
            <w:proofErr w:type="gramEnd"/>
          </w:p>
        </w:tc>
        <w:tc>
          <w:tcPr>
            <w:tcW w:w="1042" w:type="dxa"/>
            <w:gridSpan w:val="2"/>
            <w:tcBorders>
              <w:top w:val="nil"/>
              <w:left w:val="nil"/>
              <w:bottom w:val="single" w:sz="6" w:space="0" w:color="auto"/>
              <w:right w:val="nil"/>
            </w:tcBorders>
            <w:shd w:val="clear" w:color="auto" w:fill="auto"/>
            <w:noWrap/>
            <w:vAlign w:val="bottom"/>
            <w:hideMark/>
          </w:tcPr>
          <w:p w14:paraId="26B9890E" w14:textId="77777777" w:rsidR="0084577B" w:rsidRPr="0084577B" w:rsidRDefault="0084577B" w:rsidP="0084577B">
            <w:pPr>
              <w:spacing w:before="0" w:after="0"/>
              <w:jc w:val="center"/>
              <w:rPr>
                <w:rFonts w:cs="Arial"/>
                <w:bCs/>
                <w:color w:val="000000"/>
                <w:sz w:val="16"/>
                <w:szCs w:val="16"/>
                <w:lang w:eastAsia="en-CA"/>
              </w:rPr>
            </w:pPr>
            <w:proofErr w:type="gramStart"/>
            <w:r w:rsidRPr="0084577B">
              <w:rPr>
                <w:rFonts w:cs="Arial"/>
                <w:bCs/>
                <w:color w:val="000000"/>
                <w:sz w:val="16"/>
                <w:szCs w:val="16"/>
                <w:lang w:eastAsia="en-CA"/>
              </w:rPr>
              <w:t>urchin</w:t>
            </w:r>
            <w:proofErr w:type="gramEnd"/>
          </w:p>
        </w:tc>
      </w:tr>
      <w:tr w:rsidR="0084577B" w:rsidRPr="0084577B" w14:paraId="26F3D53D" w14:textId="77777777" w:rsidTr="0084577B">
        <w:trPr>
          <w:cantSplit/>
          <w:jc w:val="center"/>
        </w:trPr>
        <w:tc>
          <w:tcPr>
            <w:tcW w:w="826" w:type="dxa"/>
            <w:vMerge/>
            <w:tcBorders>
              <w:left w:val="nil"/>
              <w:bottom w:val="single" w:sz="8" w:space="0" w:color="auto"/>
              <w:right w:val="nil"/>
            </w:tcBorders>
            <w:shd w:val="clear" w:color="auto" w:fill="auto"/>
            <w:noWrap/>
            <w:vAlign w:val="bottom"/>
            <w:hideMark/>
          </w:tcPr>
          <w:p w14:paraId="3D1FF604" w14:textId="77777777" w:rsidR="0084577B" w:rsidRPr="0084577B" w:rsidRDefault="0084577B" w:rsidP="0084577B">
            <w:pPr>
              <w:spacing w:before="0" w:after="0"/>
              <w:jc w:val="center"/>
              <w:rPr>
                <w:rFonts w:cs="Arial"/>
                <w:color w:val="000000"/>
                <w:sz w:val="16"/>
                <w:szCs w:val="16"/>
                <w:lang w:eastAsia="en-CA"/>
              </w:rPr>
            </w:pPr>
          </w:p>
        </w:tc>
        <w:tc>
          <w:tcPr>
            <w:tcW w:w="520" w:type="dxa"/>
            <w:tcBorders>
              <w:top w:val="single" w:sz="6" w:space="0" w:color="auto"/>
              <w:left w:val="single" w:sz="4" w:space="0" w:color="auto"/>
              <w:bottom w:val="single" w:sz="8" w:space="0" w:color="auto"/>
              <w:right w:val="nil"/>
            </w:tcBorders>
            <w:shd w:val="clear" w:color="000000" w:fill="DDEBF7"/>
            <w:noWrap/>
            <w:vAlign w:val="bottom"/>
            <w:hideMark/>
          </w:tcPr>
          <w:p w14:paraId="0E2DCE73"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520" w:type="dxa"/>
            <w:tcBorders>
              <w:top w:val="single" w:sz="6" w:space="0" w:color="auto"/>
              <w:left w:val="nil"/>
              <w:bottom w:val="single" w:sz="8" w:space="0" w:color="auto"/>
              <w:right w:val="nil"/>
            </w:tcBorders>
            <w:shd w:val="clear" w:color="auto" w:fill="auto"/>
            <w:noWrap/>
            <w:vAlign w:val="bottom"/>
            <w:hideMark/>
          </w:tcPr>
          <w:p w14:paraId="0E55C0D6"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c>
          <w:tcPr>
            <w:tcW w:w="520" w:type="dxa"/>
            <w:tcBorders>
              <w:top w:val="single" w:sz="6" w:space="0" w:color="auto"/>
              <w:left w:val="single" w:sz="4" w:space="0" w:color="auto"/>
              <w:bottom w:val="single" w:sz="8" w:space="0" w:color="auto"/>
              <w:right w:val="nil"/>
            </w:tcBorders>
            <w:shd w:val="clear" w:color="000000" w:fill="DDEBF7"/>
            <w:noWrap/>
            <w:vAlign w:val="bottom"/>
            <w:hideMark/>
          </w:tcPr>
          <w:p w14:paraId="0AD387EB"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520" w:type="dxa"/>
            <w:tcBorders>
              <w:top w:val="single" w:sz="6" w:space="0" w:color="auto"/>
              <w:left w:val="nil"/>
              <w:bottom w:val="single" w:sz="8" w:space="0" w:color="auto"/>
              <w:right w:val="single" w:sz="4" w:space="0" w:color="auto"/>
            </w:tcBorders>
            <w:shd w:val="clear" w:color="auto" w:fill="auto"/>
            <w:noWrap/>
            <w:vAlign w:val="bottom"/>
            <w:hideMark/>
          </w:tcPr>
          <w:p w14:paraId="7012025B"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c>
          <w:tcPr>
            <w:tcW w:w="524" w:type="dxa"/>
            <w:tcBorders>
              <w:top w:val="single" w:sz="6" w:space="0" w:color="auto"/>
              <w:left w:val="nil"/>
              <w:bottom w:val="single" w:sz="8" w:space="0" w:color="auto"/>
              <w:right w:val="nil"/>
            </w:tcBorders>
            <w:shd w:val="clear" w:color="000000" w:fill="DDEBF7"/>
            <w:noWrap/>
            <w:vAlign w:val="bottom"/>
            <w:hideMark/>
          </w:tcPr>
          <w:p w14:paraId="7DF161E7"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524" w:type="dxa"/>
            <w:tcBorders>
              <w:top w:val="single" w:sz="6" w:space="0" w:color="auto"/>
              <w:left w:val="nil"/>
              <w:bottom w:val="single" w:sz="8" w:space="0" w:color="auto"/>
              <w:right w:val="nil"/>
            </w:tcBorders>
            <w:shd w:val="clear" w:color="auto" w:fill="auto"/>
            <w:noWrap/>
            <w:vAlign w:val="bottom"/>
            <w:hideMark/>
          </w:tcPr>
          <w:p w14:paraId="3045DD12"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c>
          <w:tcPr>
            <w:tcW w:w="519" w:type="dxa"/>
            <w:tcBorders>
              <w:top w:val="single" w:sz="6" w:space="0" w:color="auto"/>
              <w:left w:val="single" w:sz="4" w:space="0" w:color="auto"/>
              <w:bottom w:val="single" w:sz="8" w:space="0" w:color="auto"/>
              <w:right w:val="nil"/>
            </w:tcBorders>
            <w:shd w:val="clear" w:color="000000" w:fill="DDEBF7"/>
            <w:noWrap/>
            <w:vAlign w:val="bottom"/>
            <w:hideMark/>
          </w:tcPr>
          <w:p w14:paraId="033EC2A6"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521" w:type="dxa"/>
            <w:tcBorders>
              <w:top w:val="single" w:sz="6" w:space="0" w:color="auto"/>
              <w:left w:val="nil"/>
              <w:bottom w:val="single" w:sz="8" w:space="0" w:color="auto"/>
              <w:right w:val="nil"/>
            </w:tcBorders>
            <w:shd w:val="clear" w:color="auto" w:fill="auto"/>
            <w:noWrap/>
            <w:vAlign w:val="bottom"/>
            <w:hideMark/>
          </w:tcPr>
          <w:p w14:paraId="19BE1C3F"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c>
          <w:tcPr>
            <w:tcW w:w="467" w:type="dxa"/>
            <w:tcBorders>
              <w:top w:val="single" w:sz="6" w:space="0" w:color="auto"/>
              <w:left w:val="single" w:sz="8" w:space="0" w:color="auto"/>
              <w:bottom w:val="single" w:sz="8" w:space="0" w:color="auto"/>
              <w:right w:val="nil"/>
            </w:tcBorders>
            <w:shd w:val="clear" w:color="000000" w:fill="DDEBF7"/>
            <w:noWrap/>
            <w:vAlign w:val="bottom"/>
            <w:hideMark/>
          </w:tcPr>
          <w:p w14:paraId="2D4E4A5F"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575" w:type="dxa"/>
            <w:tcBorders>
              <w:top w:val="single" w:sz="6" w:space="0" w:color="auto"/>
              <w:left w:val="nil"/>
              <w:bottom w:val="single" w:sz="8" w:space="0" w:color="auto"/>
              <w:right w:val="nil"/>
            </w:tcBorders>
            <w:shd w:val="clear" w:color="auto" w:fill="auto"/>
            <w:noWrap/>
            <w:vAlign w:val="bottom"/>
            <w:hideMark/>
          </w:tcPr>
          <w:p w14:paraId="2F87F2CF"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c>
          <w:tcPr>
            <w:tcW w:w="519" w:type="dxa"/>
            <w:tcBorders>
              <w:top w:val="single" w:sz="6" w:space="0" w:color="auto"/>
              <w:left w:val="single" w:sz="4" w:space="0" w:color="auto"/>
              <w:bottom w:val="single" w:sz="8" w:space="0" w:color="auto"/>
              <w:right w:val="nil"/>
            </w:tcBorders>
            <w:shd w:val="clear" w:color="000000" w:fill="DDEBF7"/>
            <w:noWrap/>
            <w:vAlign w:val="bottom"/>
            <w:hideMark/>
          </w:tcPr>
          <w:p w14:paraId="0D7AAFF1"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521" w:type="dxa"/>
            <w:tcBorders>
              <w:top w:val="single" w:sz="6" w:space="0" w:color="auto"/>
              <w:left w:val="nil"/>
              <w:bottom w:val="single" w:sz="8" w:space="0" w:color="auto"/>
              <w:right w:val="single" w:sz="4" w:space="0" w:color="auto"/>
            </w:tcBorders>
            <w:shd w:val="clear" w:color="auto" w:fill="auto"/>
            <w:noWrap/>
            <w:vAlign w:val="bottom"/>
            <w:hideMark/>
          </w:tcPr>
          <w:p w14:paraId="36BC61A1"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c>
          <w:tcPr>
            <w:tcW w:w="517" w:type="dxa"/>
            <w:tcBorders>
              <w:top w:val="single" w:sz="6" w:space="0" w:color="auto"/>
              <w:left w:val="nil"/>
              <w:bottom w:val="single" w:sz="8" w:space="0" w:color="auto"/>
              <w:right w:val="nil"/>
            </w:tcBorders>
            <w:shd w:val="clear" w:color="000000" w:fill="DDEBF7"/>
            <w:noWrap/>
            <w:vAlign w:val="bottom"/>
            <w:hideMark/>
          </w:tcPr>
          <w:p w14:paraId="73FA365A"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617" w:type="dxa"/>
            <w:tcBorders>
              <w:top w:val="single" w:sz="6" w:space="0" w:color="auto"/>
              <w:left w:val="nil"/>
              <w:bottom w:val="single" w:sz="8" w:space="0" w:color="auto"/>
              <w:right w:val="nil"/>
            </w:tcBorders>
            <w:shd w:val="clear" w:color="auto" w:fill="auto"/>
            <w:noWrap/>
            <w:vAlign w:val="bottom"/>
            <w:hideMark/>
          </w:tcPr>
          <w:p w14:paraId="610404DE"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c>
          <w:tcPr>
            <w:tcW w:w="519" w:type="dxa"/>
            <w:tcBorders>
              <w:top w:val="single" w:sz="6" w:space="0" w:color="auto"/>
              <w:left w:val="single" w:sz="4" w:space="0" w:color="auto"/>
              <w:bottom w:val="single" w:sz="8" w:space="0" w:color="auto"/>
              <w:right w:val="nil"/>
            </w:tcBorders>
            <w:shd w:val="clear" w:color="000000" w:fill="DDEBF7"/>
            <w:noWrap/>
            <w:vAlign w:val="bottom"/>
            <w:hideMark/>
          </w:tcPr>
          <w:p w14:paraId="723BA152"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521" w:type="dxa"/>
            <w:tcBorders>
              <w:top w:val="single" w:sz="6" w:space="0" w:color="auto"/>
              <w:left w:val="nil"/>
              <w:bottom w:val="single" w:sz="8" w:space="0" w:color="auto"/>
              <w:right w:val="nil"/>
            </w:tcBorders>
            <w:shd w:val="clear" w:color="auto" w:fill="auto"/>
            <w:noWrap/>
            <w:vAlign w:val="bottom"/>
            <w:hideMark/>
          </w:tcPr>
          <w:p w14:paraId="74A8BD79"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c>
          <w:tcPr>
            <w:tcW w:w="519" w:type="dxa"/>
            <w:tcBorders>
              <w:top w:val="single" w:sz="6" w:space="0" w:color="auto"/>
              <w:left w:val="single" w:sz="4" w:space="0" w:color="auto"/>
              <w:bottom w:val="single" w:sz="8" w:space="0" w:color="auto"/>
              <w:right w:val="nil"/>
            </w:tcBorders>
            <w:shd w:val="clear" w:color="000000" w:fill="DDEBF7"/>
            <w:noWrap/>
            <w:vAlign w:val="bottom"/>
            <w:hideMark/>
          </w:tcPr>
          <w:p w14:paraId="0879C060"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521" w:type="dxa"/>
            <w:tcBorders>
              <w:top w:val="single" w:sz="6" w:space="0" w:color="auto"/>
              <w:left w:val="nil"/>
              <w:bottom w:val="single" w:sz="8" w:space="0" w:color="auto"/>
              <w:right w:val="nil"/>
            </w:tcBorders>
            <w:shd w:val="clear" w:color="auto" w:fill="auto"/>
            <w:noWrap/>
            <w:vAlign w:val="bottom"/>
            <w:hideMark/>
          </w:tcPr>
          <w:p w14:paraId="41D5C844"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c>
          <w:tcPr>
            <w:tcW w:w="467" w:type="dxa"/>
            <w:tcBorders>
              <w:top w:val="single" w:sz="6" w:space="0" w:color="auto"/>
              <w:left w:val="single" w:sz="4" w:space="0" w:color="auto"/>
              <w:bottom w:val="single" w:sz="8" w:space="0" w:color="auto"/>
              <w:right w:val="nil"/>
            </w:tcBorders>
            <w:shd w:val="clear" w:color="000000" w:fill="DDEBF7"/>
            <w:noWrap/>
            <w:vAlign w:val="bottom"/>
            <w:hideMark/>
          </w:tcPr>
          <w:p w14:paraId="4170A4AE"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AV</w:t>
            </w:r>
          </w:p>
        </w:tc>
        <w:tc>
          <w:tcPr>
            <w:tcW w:w="575" w:type="dxa"/>
            <w:tcBorders>
              <w:top w:val="single" w:sz="6" w:space="0" w:color="auto"/>
              <w:left w:val="nil"/>
              <w:bottom w:val="single" w:sz="8" w:space="0" w:color="auto"/>
              <w:right w:val="nil"/>
            </w:tcBorders>
            <w:shd w:val="clear" w:color="auto" w:fill="auto"/>
            <w:noWrap/>
            <w:vAlign w:val="bottom"/>
            <w:hideMark/>
          </w:tcPr>
          <w:p w14:paraId="196A8819" w14:textId="77777777" w:rsidR="0084577B" w:rsidRPr="0084577B" w:rsidRDefault="0084577B" w:rsidP="0084577B">
            <w:pPr>
              <w:spacing w:before="0" w:after="0"/>
              <w:jc w:val="right"/>
              <w:rPr>
                <w:rFonts w:cs="Arial"/>
                <w:bCs/>
                <w:color w:val="000000"/>
                <w:sz w:val="16"/>
                <w:szCs w:val="16"/>
                <w:lang w:eastAsia="en-CA"/>
              </w:rPr>
            </w:pPr>
            <w:r w:rsidRPr="0084577B">
              <w:rPr>
                <w:rFonts w:cs="Arial"/>
                <w:bCs/>
                <w:color w:val="000000"/>
                <w:sz w:val="16"/>
                <w:szCs w:val="16"/>
                <w:lang w:eastAsia="en-CA"/>
              </w:rPr>
              <w:t>JM</w:t>
            </w:r>
          </w:p>
        </w:tc>
      </w:tr>
      <w:tr w:rsidR="00231F74" w:rsidRPr="0084577B" w14:paraId="18CF0C7E" w14:textId="77777777" w:rsidTr="0084577B">
        <w:trPr>
          <w:cantSplit/>
          <w:jc w:val="center"/>
        </w:trPr>
        <w:tc>
          <w:tcPr>
            <w:tcW w:w="826" w:type="dxa"/>
            <w:tcBorders>
              <w:top w:val="nil"/>
              <w:left w:val="nil"/>
              <w:bottom w:val="nil"/>
              <w:right w:val="nil"/>
            </w:tcBorders>
            <w:shd w:val="clear" w:color="auto" w:fill="auto"/>
            <w:noWrap/>
            <w:vAlign w:val="center"/>
            <w:hideMark/>
          </w:tcPr>
          <w:p w14:paraId="73485ACD"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330F</w:t>
            </w:r>
          </w:p>
        </w:tc>
        <w:tc>
          <w:tcPr>
            <w:tcW w:w="520" w:type="dxa"/>
            <w:tcBorders>
              <w:top w:val="nil"/>
              <w:left w:val="single" w:sz="4" w:space="0" w:color="auto"/>
              <w:bottom w:val="nil"/>
              <w:right w:val="nil"/>
            </w:tcBorders>
            <w:shd w:val="clear" w:color="000000" w:fill="DDEBF7"/>
            <w:noWrap/>
            <w:vAlign w:val="center"/>
            <w:hideMark/>
          </w:tcPr>
          <w:p w14:paraId="39D05BE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55</w:t>
            </w:r>
          </w:p>
        </w:tc>
        <w:tc>
          <w:tcPr>
            <w:tcW w:w="520" w:type="dxa"/>
            <w:tcBorders>
              <w:top w:val="nil"/>
              <w:left w:val="nil"/>
              <w:bottom w:val="nil"/>
              <w:right w:val="nil"/>
            </w:tcBorders>
            <w:shd w:val="clear" w:color="auto" w:fill="auto"/>
            <w:noWrap/>
            <w:vAlign w:val="center"/>
            <w:hideMark/>
          </w:tcPr>
          <w:p w14:paraId="0962FA2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46</w:t>
            </w:r>
          </w:p>
        </w:tc>
        <w:tc>
          <w:tcPr>
            <w:tcW w:w="520" w:type="dxa"/>
            <w:tcBorders>
              <w:top w:val="nil"/>
              <w:left w:val="single" w:sz="4" w:space="0" w:color="auto"/>
              <w:bottom w:val="nil"/>
              <w:right w:val="nil"/>
            </w:tcBorders>
            <w:shd w:val="clear" w:color="000000" w:fill="DDEBF7"/>
            <w:noWrap/>
            <w:vAlign w:val="center"/>
            <w:hideMark/>
          </w:tcPr>
          <w:p w14:paraId="35234AF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41</w:t>
            </w:r>
          </w:p>
        </w:tc>
        <w:tc>
          <w:tcPr>
            <w:tcW w:w="520" w:type="dxa"/>
            <w:tcBorders>
              <w:top w:val="nil"/>
              <w:left w:val="nil"/>
              <w:bottom w:val="nil"/>
              <w:right w:val="single" w:sz="4" w:space="0" w:color="auto"/>
            </w:tcBorders>
            <w:shd w:val="clear" w:color="auto" w:fill="auto"/>
            <w:noWrap/>
            <w:vAlign w:val="center"/>
            <w:hideMark/>
          </w:tcPr>
          <w:p w14:paraId="260094D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w:t>
            </w:r>
          </w:p>
        </w:tc>
        <w:tc>
          <w:tcPr>
            <w:tcW w:w="524" w:type="dxa"/>
            <w:tcBorders>
              <w:top w:val="nil"/>
              <w:left w:val="nil"/>
              <w:bottom w:val="nil"/>
              <w:right w:val="nil"/>
            </w:tcBorders>
            <w:shd w:val="clear" w:color="000000" w:fill="DDEBF7"/>
            <w:noWrap/>
            <w:vAlign w:val="center"/>
            <w:hideMark/>
          </w:tcPr>
          <w:p w14:paraId="7F59E5A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36CBF55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98FAA9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7909EE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722DC0C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6049E54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DEE34E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067066C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17" w:type="dxa"/>
            <w:tcBorders>
              <w:top w:val="nil"/>
              <w:left w:val="nil"/>
              <w:bottom w:val="nil"/>
              <w:right w:val="nil"/>
            </w:tcBorders>
            <w:shd w:val="clear" w:color="000000" w:fill="DDEBF7"/>
            <w:noWrap/>
            <w:vAlign w:val="center"/>
            <w:hideMark/>
          </w:tcPr>
          <w:p w14:paraId="2123802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69F7A01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BC6A43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E95F15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957CAD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080DF4F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1A7BBDE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75" w:type="dxa"/>
            <w:tcBorders>
              <w:top w:val="nil"/>
              <w:left w:val="nil"/>
              <w:bottom w:val="nil"/>
              <w:right w:val="nil"/>
            </w:tcBorders>
            <w:shd w:val="clear" w:color="auto" w:fill="auto"/>
            <w:noWrap/>
            <w:vAlign w:val="center"/>
            <w:hideMark/>
          </w:tcPr>
          <w:p w14:paraId="1830879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r>
      <w:tr w:rsidR="00231F74" w:rsidRPr="0084577B" w14:paraId="32D43ED3" w14:textId="77777777" w:rsidTr="0084577B">
        <w:trPr>
          <w:cantSplit/>
          <w:jc w:val="center"/>
        </w:trPr>
        <w:tc>
          <w:tcPr>
            <w:tcW w:w="826" w:type="dxa"/>
            <w:tcBorders>
              <w:top w:val="nil"/>
              <w:left w:val="nil"/>
              <w:bottom w:val="nil"/>
              <w:right w:val="nil"/>
            </w:tcBorders>
            <w:shd w:val="clear" w:color="auto" w:fill="auto"/>
            <w:noWrap/>
            <w:vAlign w:val="center"/>
            <w:hideMark/>
          </w:tcPr>
          <w:p w14:paraId="5A1F06AD"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336A1</w:t>
            </w:r>
          </w:p>
        </w:tc>
        <w:tc>
          <w:tcPr>
            <w:tcW w:w="520" w:type="dxa"/>
            <w:tcBorders>
              <w:top w:val="nil"/>
              <w:left w:val="single" w:sz="4" w:space="0" w:color="auto"/>
              <w:bottom w:val="nil"/>
              <w:right w:val="nil"/>
            </w:tcBorders>
            <w:shd w:val="clear" w:color="000000" w:fill="DDEBF7"/>
            <w:noWrap/>
            <w:vAlign w:val="center"/>
            <w:hideMark/>
          </w:tcPr>
          <w:p w14:paraId="735010E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20" w:type="dxa"/>
            <w:tcBorders>
              <w:top w:val="nil"/>
              <w:left w:val="nil"/>
              <w:bottom w:val="nil"/>
              <w:right w:val="nil"/>
            </w:tcBorders>
            <w:shd w:val="clear" w:color="auto" w:fill="auto"/>
            <w:noWrap/>
            <w:vAlign w:val="center"/>
            <w:hideMark/>
          </w:tcPr>
          <w:p w14:paraId="61A684D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520" w:type="dxa"/>
            <w:tcBorders>
              <w:top w:val="nil"/>
              <w:left w:val="single" w:sz="4" w:space="0" w:color="auto"/>
              <w:bottom w:val="nil"/>
              <w:right w:val="nil"/>
            </w:tcBorders>
            <w:shd w:val="clear" w:color="000000" w:fill="DDEBF7"/>
            <w:noWrap/>
            <w:vAlign w:val="center"/>
            <w:hideMark/>
          </w:tcPr>
          <w:p w14:paraId="4C438BE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91</w:t>
            </w:r>
          </w:p>
        </w:tc>
        <w:tc>
          <w:tcPr>
            <w:tcW w:w="520" w:type="dxa"/>
            <w:tcBorders>
              <w:top w:val="nil"/>
              <w:left w:val="nil"/>
              <w:bottom w:val="nil"/>
              <w:right w:val="single" w:sz="4" w:space="0" w:color="auto"/>
            </w:tcBorders>
            <w:shd w:val="clear" w:color="auto" w:fill="auto"/>
            <w:noWrap/>
            <w:vAlign w:val="center"/>
            <w:hideMark/>
          </w:tcPr>
          <w:p w14:paraId="565B7F5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138</w:t>
            </w:r>
          </w:p>
        </w:tc>
        <w:tc>
          <w:tcPr>
            <w:tcW w:w="524" w:type="dxa"/>
            <w:tcBorders>
              <w:top w:val="nil"/>
              <w:left w:val="nil"/>
              <w:bottom w:val="nil"/>
              <w:right w:val="nil"/>
            </w:tcBorders>
            <w:shd w:val="clear" w:color="000000" w:fill="DDEBF7"/>
            <w:noWrap/>
            <w:vAlign w:val="center"/>
            <w:hideMark/>
          </w:tcPr>
          <w:p w14:paraId="0F31766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779793D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D10BF0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567D7AD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467" w:type="dxa"/>
            <w:tcBorders>
              <w:top w:val="nil"/>
              <w:left w:val="single" w:sz="8" w:space="0" w:color="auto"/>
              <w:bottom w:val="nil"/>
              <w:right w:val="nil"/>
            </w:tcBorders>
            <w:shd w:val="clear" w:color="000000" w:fill="DDEBF7"/>
            <w:noWrap/>
            <w:vAlign w:val="center"/>
            <w:hideMark/>
          </w:tcPr>
          <w:p w14:paraId="26DE30E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50784A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C79005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14:paraId="490EE53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5B7D5B0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192</w:t>
            </w:r>
          </w:p>
        </w:tc>
        <w:tc>
          <w:tcPr>
            <w:tcW w:w="617" w:type="dxa"/>
            <w:tcBorders>
              <w:top w:val="nil"/>
              <w:left w:val="nil"/>
              <w:bottom w:val="nil"/>
              <w:right w:val="nil"/>
            </w:tcBorders>
            <w:shd w:val="clear" w:color="auto" w:fill="auto"/>
            <w:noWrap/>
            <w:vAlign w:val="center"/>
            <w:hideMark/>
          </w:tcPr>
          <w:p w14:paraId="731B18A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96</w:t>
            </w:r>
          </w:p>
        </w:tc>
        <w:tc>
          <w:tcPr>
            <w:tcW w:w="519" w:type="dxa"/>
            <w:tcBorders>
              <w:top w:val="nil"/>
              <w:left w:val="single" w:sz="4" w:space="0" w:color="auto"/>
              <w:bottom w:val="nil"/>
              <w:right w:val="nil"/>
            </w:tcBorders>
            <w:shd w:val="clear" w:color="000000" w:fill="DDEBF7"/>
            <w:noWrap/>
            <w:vAlign w:val="center"/>
            <w:hideMark/>
          </w:tcPr>
          <w:p w14:paraId="718CAB9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C9F5DE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8E23A9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29EF6EC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467" w:type="dxa"/>
            <w:tcBorders>
              <w:top w:val="nil"/>
              <w:left w:val="single" w:sz="4" w:space="0" w:color="auto"/>
              <w:bottom w:val="nil"/>
              <w:right w:val="nil"/>
            </w:tcBorders>
            <w:shd w:val="clear" w:color="000000" w:fill="DDEBF7"/>
            <w:noWrap/>
            <w:vAlign w:val="center"/>
            <w:hideMark/>
          </w:tcPr>
          <w:p w14:paraId="6178B42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75" w:type="dxa"/>
            <w:tcBorders>
              <w:top w:val="nil"/>
              <w:left w:val="nil"/>
              <w:bottom w:val="nil"/>
              <w:right w:val="nil"/>
            </w:tcBorders>
            <w:shd w:val="clear" w:color="auto" w:fill="auto"/>
            <w:noWrap/>
            <w:vAlign w:val="center"/>
            <w:hideMark/>
          </w:tcPr>
          <w:p w14:paraId="6EA45EC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10CAAC14" w14:textId="77777777" w:rsidTr="0084577B">
        <w:trPr>
          <w:cantSplit/>
          <w:jc w:val="center"/>
        </w:trPr>
        <w:tc>
          <w:tcPr>
            <w:tcW w:w="826" w:type="dxa"/>
            <w:tcBorders>
              <w:top w:val="nil"/>
              <w:left w:val="nil"/>
              <w:bottom w:val="nil"/>
              <w:right w:val="nil"/>
            </w:tcBorders>
            <w:shd w:val="clear" w:color="auto" w:fill="auto"/>
            <w:noWrap/>
            <w:vAlign w:val="center"/>
            <w:hideMark/>
          </w:tcPr>
          <w:p w14:paraId="137AF25B"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327F</w:t>
            </w:r>
          </w:p>
        </w:tc>
        <w:tc>
          <w:tcPr>
            <w:tcW w:w="520" w:type="dxa"/>
            <w:tcBorders>
              <w:top w:val="nil"/>
              <w:left w:val="single" w:sz="4" w:space="0" w:color="auto"/>
              <w:bottom w:val="nil"/>
              <w:right w:val="nil"/>
            </w:tcBorders>
            <w:shd w:val="clear" w:color="000000" w:fill="DDEBF7"/>
            <w:noWrap/>
            <w:vAlign w:val="center"/>
            <w:hideMark/>
          </w:tcPr>
          <w:p w14:paraId="6EB04E6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13</w:t>
            </w:r>
          </w:p>
        </w:tc>
        <w:tc>
          <w:tcPr>
            <w:tcW w:w="520" w:type="dxa"/>
            <w:tcBorders>
              <w:top w:val="nil"/>
              <w:left w:val="nil"/>
              <w:bottom w:val="nil"/>
              <w:right w:val="nil"/>
            </w:tcBorders>
            <w:shd w:val="clear" w:color="auto" w:fill="auto"/>
            <w:noWrap/>
            <w:vAlign w:val="center"/>
            <w:hideMark/>
          </w:tcPr>
          <w:p w14:paraId="7CBC618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520" w:type="dxa"/>
            <w:tcBorders>
              <w:top w:val="nil"/>
              <w:left w:val="single" w:sz="4" w:space="0" w:color="auto"/>
              <w:bottom w:val="nil"/>
              <w:right w:val="nil"/>
            </w:tcBorders>
            <w:shd w:val="clear" w:color="000000" w:fill="DDEBF7"/>
            <w:noWrap/>
            <w:vAlign w:val="center"/>
            <w:hideMark/>
          </w:tcPr>
          <w:p w14:paraId="61F5E34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243</w:t>
            </w:r>
          </w:p>
        </w:tc>
        <w:tc>
          <w:tcPr>
            <w:tcW w:w="520" w:type="dxa"/>
            <w:tcBorders>
              <w:top w:val="nil"/>
              <w:left w:val="nil"/>
              <w:bottom w:val="nil"/>
              <w:right w:val="single" w:sz="4" w:space="0" w:color="auto"/>
            </w:tcBorders>
            <w:shd w:val="clear" w:color="auto" w:fill="auto"/>
            <w:noWrap/>
            <w:vAlign w:val="center"/>
            <w:hideMark/>
          </w:tcPr>
          <w:p w14:paraId="311D5BB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102</w:t>
            </w:r>
          </w:p>
        </w:tc>
        <w:tc>
          <w:tcPr>
            <w:tcW w:w="524" w:type="dxa"/>
            <w:tcBorders>
              <w:top w:val="nil"/>
              <w:left w:val="nil"/>
              <w:bottom w:val="nil"/>
              <w:right w:val="nil"/>
            </w:tcBorders>
            <w:shd w:val="clear" w:color="000000" w:fill="DDEBF7"/>
            <w:noWrap/>
            <w:vAlign w:val="center"/>
            <w:hideMark/>
          </w:tcPr>
          <w:p w14:paraId="4E550A9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2F83639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E91A9C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152AD0B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467" w:type="dxa"/>
            <w:tcBorders>
              <w:top w:val="nil"/>
              <w:left w:val="single" w:sz="8" w:space="0" w:color="auto"/>
              <w:bottom w:val="nil"/>
              <w:right w:val="nil"/>
            </w:tcBorders>
            <w:shd w:val="clear" w:color="000000" w:fill="DDEBF7"/>
            <w:noWrap/>
            <w:vAlign w:val="center"/>
            <w:hideMark/>
          </w:tcPr>
          <w:p w14:paraId="2695063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E1D609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080FB2E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521" w:type="dxa"/>
            <w:tcBorders>
              <w:top w:val="nil"/>
              <w:left w:val="nil"/>
              <w:bottom w:val="nil"/>
              <w:right w:val="single" w:sz="4" w:space="0" w:color="auto"/>
            </w:tcBorders>
            <w:shd w:val="clear" w:color="auto" w:fill="auto"/>
            <w:noWrap/>
            <w:vAlign w:val="center"/>
            <w:hideMark/>
          </w:tcPr>
          <w:p w14:paraId="5D4E781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21</w:t>
            </w:r>
          </w:p>
        </w:tc>
        <w:tc>
          <w:tcPr>
            <w:tcW w:w="517" w:type="dxa"/>
            <w:tcBorders>
              <w:top w:val="nil"/>
              <w:left w:val="nil"/>
              <w:bottom w:val="nil"/>
              <w:right w:val="nil"/>
            </w:tcBorders>
            <w:shd w:val="clear" w:color="000000" w:fill="DDEBF7"/>
            <w:noWrap/>
            <w:vAlign w:val="center"/>
            <w:hideMark/>
          </w:tcPr>
          <w:p w14:paraId="266305F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17</w:t>
            </w:r>
          </w:p>
        </w:tc>
        <w:tc>
          <w:tcPr>
            <w:tcW w:w="617" w:type="dxa"/>
            <w:tcBorders>
              <w:top w:val="nil"/>
              <w:left w:val="nil"/>
              <w:bottom w:val="nil"/>
              <w:right w:val="nil"/>
            </w:tcBorders>
            <w:shd w:val="clear" w:color="auto" w:fill="auto"/>
            <w:noWrap/>
            <w:vAlign w:val="center"/>
            <w:hideMark/>
          </w:tcPr>
          <w:p w14:paraId="3FE7CFB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B19295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F5340A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7E4F96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3641968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0D37866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262C692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r>
      <w:tr w:rsidR="00231F74" w:rsidRPr="0084577B" w14:paraId="41F6ECA7" w14:textId="77777777" w:rsidTr="0084577B">
        <w:trPr>
          <w:cantSplit/>
          <w:jc w:val="center"/>
        </w:trPr>
        <w:tc>
          <w:tcPr>
            <w:tcW w:w="826" w:type="dxa"/>
            <w:tcBorders>
              <w:top w:val="nil"/>
              <w:left w:val="nil"/>
              <w:bottom w:val="nil"/>
              <w:right w:val="nil"/>
            </w:tcBorders>
            <w:shd w:val="clear" w:color="auto" w:fill="auto"/>
            <w:noWrap/>
            <w:vAlign w:val="center"/>
            <w:hideMark/>
          </w:tcPr>
          <w:p w14:paraId="4A382380"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332F</w:t>
            </w:r>
          </w:p>
        </w:tc>
        <w:tc>
          <w:tcPr>
            <w:tcW w:w="520" w:type="dxa"/>
            <w:tcBorders>
              <w:top w:val="nil"/>
              <w:left w:val="single" w:sz="4" w:space="0" w:color="auto"/>
              <w:bottom w:val="nil"/>
              <w:right w:val="nil"/>
            </w:tcBorders>
            <w:shd w:val="clear" w:color="000000" w:fill="DDEBF7"/>
            <w:noWrap/>
            <w:vAlign w:val="center"/>
            <w:hideMark/>
          </w:tcPr>
          <w:p w14:paraId="66B6D41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13</w:t>
            </w:r>
          </w:p>
        </w:tc>
        <w:tc>
          <w:tcPr>
            <w:tcW w:w="520" w:type="dxa"/>
            <w:tcBorders>
              <w:top w:val="nil"/>
              <w:left w:val="nil"/>
              <w:bottom w:val="nil"/>
              <w:right w:val="nil"/>
            </w:tcBorders>
            <w:shd w:val="clear" w:color="auto" w:fill="auto"/>
            <w:noWrap/>
            <w:vAlign w:val="center"/>
            <w:hideMark/>
          </w:tcPr>
          <w:p w14:paraId="0EF37A7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0" w:type="dxa"/>
            <w:tcBorders>
              <w:top w:val="nil"/>
              <w:left w:val="single" w:sz="4" w:space="0" w:color="auto"/>
              <w:bottom w:val="nil"/>
              <w:right w:val="nil"/>
            </w:tcBorders>
            <w:shd w:val="clear" w:color="000000" w:fill="DDEBF7"/>
            <w:noWrap/>
            <w:vAlign w:val="center"/>
            <w:hideMark/>
          </w:tcPr>
          <w:p w14:paraId="2DAD96E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62</w:t>
            </w:r>
          </w:p>
        </w:tc>
        <w:tc>
          <w:tcPr>
            <w:tcW w:w="520" w:type="dxa"/>
            <w:tcBorders>
              <w:top w:val="nil"/>
              <w:left w:val="nil"/>
              <w:bottom w:val="nil"/>
              <w:right w:val="single" w:sz="4" w:space="0" w:color="auto"/>
            </w:tcBorders>
            <w:shd w:val="clear" w:color="auto" w:fill="auto"/>
            <w:noWrap/>
            <w:vAlign w:val="center"/>
            <w:hideMark/>
          </w:tcPr>
          <w:p w14:paraId="7782B87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140</w:t>
            </w:r>
          </w:p>
        </w:tc>
        <w:tc>
          <w:tcPr>
            <w:tcW w:w="524" w:type="dxa"/>
            <w:tcBorders>
              <w:top w:val="nil"/>
              <w:left w:val="nil"/>
              <w:bottom w:val="nil"/>
              <w:right w:val="nil"/>
            </w:tcBorders>
            <w:shd w:val="clear" w:color="000000" w:fill="DDEBF7"/>
            <w:noWrap/>
            <w:vAlign w:val="center"/>
            <w:hideMark/>
          </w:tcPr>
          <w:p w14:paraId="6CEB8EE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23D761A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8C9529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7E72B41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467" w:type="dxa"/>
            <w:tcBorders>
              <w:top w:val="nil"/>
              <w:left w:val="single" w:sz="8" w:space="0" w:color="auto"/>
              <w:bottom w:val="nil"/>
              <w:right w:val="nil"/>
            </w:tcBorders>
            <w:shd w:val="clear" w:color="000000" w:fill="DDEBF7"/>
            <w:noWrap/>
            <w:vAlign w:val="center"/>
            <w:hideMark/>
          </w:tcPr>
          <w:p w14:paraId="1174920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012FA1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312607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14:paraId="630B699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24</w:t>
            </w:r>
          </w:p>
        </w:tc>
        <w:tc>
          <w:tcPr>
            <w:tcW w:w="517" w:type="dxa"/>
            <w:tcBorders>
              <w:top w:val="nil"/>
              <w:left w:val="nil"/>
              <w:bottom w:val="nil"/>
              <w:right w:val="nil"/>
            </w:tcBorders>
            <w:shd w:val="clear" w:color="000000" w:fill="DDEBF7"/>
            <w:noWrap/>
            <w:vAlign w:val="center"/>
            <w:hideMark/>
          </w:tcPr>
          <w:p w14:paraId="47DF37E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596F5AA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28</w:t>
            </w:r>
          </w:p>
        </w:tc>
        <w:tc>
          <w:tcPr>
            <w:tcW w:w="519" w:type="dxa"/>
            <w:tcBorders>
              <w:top w:val="nil"/>
              <w:left w:val="single" w:sz="4" w:space="0" w:color="auto"/>
              <w:bottom w:val="nil"/>
              <w:right w:val="nil"/>
            </w:tcBorders>
            <w:shd w:val="clear" w:color="000000" w:fill="DDEBF7"/>
            <w:noWrap/>
            <w:vAlign w:val="center"/>
            <w:hideMark/>
          </w:tcPr>
          <w:p w14:paraId="1FF6719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C6FB5E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4A1F37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040553C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5B6BBA6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4EDAFBB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r>
      <w:tr w:rsidR="00231F74" w:rsidRPr="0084577B" w14:paraId="2B738BAB" w14:textId="77777777" w:rsidTr="0084577B">
        <w:trPr>
          <w:cantSplit/>
          <w:jc w:val="center"/>
        </w:trPr>
        <w:tc>
          <w:tcPr>
            <w:tcW w:w="826" w:type="dxa"/>
            <w:tcBorders>
              <w:top w:val="nil"/>
              <w:left w:val="nil"/>
              <w:bottom w:val="nil"/>
              <w:right w:val="nil"/>
            </w:tcBorders>
            <w:shd w:val="clear" w:color="auto" w:fill="auto"/>
            <w:noWrap/>
            <w:vAlign w:val="center"/>
            <w:hideMark/>
          </w:tcPr>
          <w:p w14:paraId="38E1885A"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322F</w:t>
            </w:r>
          </w:p>
        </w:tc>
        <w:tc>
          <w:tcPr>
            <w:tcW w:w="520" w:type="dxa"/>
            <w:tcBorders>
              <w:top w:val="nil"/>
              <w:left w:val="single" w:sz="4" w:space="0" w:color="auto"/>
              <w:bottom w:val="nil"/>
              <w:right w:val="nil"/>
            </w:tcBorders>
            <w:shd w:val="clear" w:color="000000" w:fill="DDEBF7"/>
            <w:noWrap/>
            <w:vAlign w:val="center"/>
            <w:hideMark/>
          </w:tcPr>
          <w:p w14:paraId="3F38BBB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39</w:t>
            </w:r>
          </w:p>
        </w:tc>
        <w:tc>
          <w:tcPr>
            <w:tcW w:w="520" w:type="dxa"/>
            <w:tcBorders>
              <w:top w:val="nil"/>
              <w:left w:val="nil"/>
              <w:bottom w:val="nil"/>
              <w:right w:val="nil"/>
            </w:tcBorders>
            <w:shd w:val="clear" w:color="auto" w:fill="auto"/>
            <w:noWrap/>
            <w:vAlign w:val="center"/>
            <w:hideMark/>
          </w:tcPr>
          <w:p w14:paraId="7E85245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33</w:t>
            </w:r>
          </w:p>
        </w:tc>
        <w:tc>
          <w:tcPr>
            <w:tcW w:w="520" w:type="dxa"/>
            <w:tcBorders>
              <w:top w:val="nil"/>
              <w:left w:val="single" w:sz="4" w:space="0" w:color="auto"/>
              <w:bottom w:val="nil"/>
              <w:right w:val="nil"/>
            </w:tcBorders>
            <w:shd w:val="clear" w:color="000000" w:fill="DDEBF7"/>
            <w:noWrap/>
            <w:vAlign w:val="center"/>
            <w:hideMark/>
          </w:tcPr>
          <w:p w14:paraId="54D0939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184</w:t>
            </w:r>
          </w:p>
        </w:tc>
        <w:tc>
          <w:tcPr>
            <w:tcW w:w="520" w:type="dxa"/>
            <w:tcBorders>
              <w:top w:val="nil"/>
              <w:left w:val="nil"/>
              <w:bottom w:val="nil"/>
              <w:right w:val="single" w:sz="4" w:space="0" w:color="auto"/>
            </w:tcBorders>
            <w:shd w:val="clear" w:color="auto" w:fill="auto"/>
            <w:noWrap/>
            <w:vAlign w:val="center"/>
            <w:hideMark/>
          </w:tcPr>
          <w:p w14:paraId="60BB14A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198</w:t>
            </w:r>
          </w:p>
        </w:tc>
        <w:tc>
          <w:tcPr>
            <w:tcW w:w="524" w:type="dxa"/>
            <w:tcBorders>
              <w:top w:val="nil"/>
              <w:left w:val="nil"/>
              <w:bottom w:val="nil"/>
              <w:right w:val="nil"/>
            </w:tcBorders>
            <w:shd w:val="clear" w:color="000000" w:fill="DDEBF7"/>
            <w:noWrap/>
            <w:vAlign w:val="center"/>
            <w:hideMark/>
          </w:tcPr>
          <w:p w14:paraId="0413E36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0A07714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A91BDF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243141F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467" w:type="dxa"/>
            <w:tcBorders>
              <w:top w:val="nil"/>
              <w:left w:val="single" w:sz="8" w:space="0" w:color="auto"/>
              <w:bottom w:val="nil"/>
              <w:right w:val="nil"/>
            </w:tcBorders>
            <w:shd w:val="clear" w:color="000000" w:fill="DDEBF7"/>
            <w:noWrap/>
            <w:vAlign w:val="center"/>
            <w:hideMark/>
          </w:tcPr>
          <w:p w14:paraId="10BB572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7E0C1BA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318DF2B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14:paraId="2DA54BE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517" w:type="dxa"/>
            <w:tcBorders>
              <w:top w:val="nil"/>
              <w:left w:val="nil"/>
              <w:bottom w:val="nil"/>
              <w:right w:val="nil"/>
            </w:tcBorders>
            <w:shd w:val="clear" w:color="000000" w:fill="DDEBF7"/>
            <w:noWrap/>
            <w:vAlign w:val="center"/>
            <w:hideMark/>
          </w:tcPr>
          <w:p w14:paraId="395D5BD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617" w:type="dxa"/>
            <w:tcBorders>
              <w:top w:val="nil"/>
              <w:left w:val="nil"/>
              <w:bottom w:val="nil"/>
              <w:right w:val="nil"/>
            </w:tcBorders>
            <w:shd w:val="clear" w:color="auto" w:fill="auto"/>
            <w:noWrap/>
            <w:vAlign w:val="center"/>
            <w:hideMark/>
          </w:tcPr>
          <w:p w14:paraId="4D9A3F0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17087D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517576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B82167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21" w:type="dxa"/>
            <w:tcBorders>
              <w:top w:val="nil"/>
              <w:left w:val="nil"/>
              <w:bottom w:val="nil"/>
              <w:right w:val="nil"/>
            </w:tcBorders>
            <w:shd w:val="clear" w:color="auto" w:fill="auto"/>
            <w:noWrap/>
            <w:vAlign w:val="center"/>
            <w:hideMark/>
          </w:tcPr>
          <w:p w14:paraId="38A5991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467" w:type="dxa"/>
            <w:tcBorders>
              <w:top w:val="nil"/>
              <w:left w:val="single" w:sz="4" w:space="0" w:color="auto"/>
              <w:bottom w:val="nil"/>
              <w:right w:val="nil"/>
            </w:tcBorders>
            <w:shd w:val="clear" w:color="000000" w:fill="DDEBF7"/>
            <w:noWrap/>
            <w:vAlign w:val="center"/>
            <w:hideMark/>
          </w:tcPr>
          <w:p w14:paraId="43EF05D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575" w:type="dxa"/>
            <w:tcBorders>
              <w:top w:val="nil"/>
              <w:left w:val="nil"/>
              <w:bottom w:val="nil"/>
              <w:right w:val="nil"/>
            </w:tcBorders>
            <w:shd w:val="clear" w:color="auto" w:fill="auto"/>
            <w:noWrap/>
            <w:vAlign w:val="center"/>
            <w:hideMark/>
          </w:tcPr>
          <w:p w14:paraId="43BFAD9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41</w:t>
            </w:r>
          </w:p>
        </w:tc>
      </w:tr>
      <w:tr w:rsidR="00231F74" w:rsidRPr="0084577B" w14:paraId="618CBFBD" w14:textId="77777777" w:rsidTr="0084577B">
        <w:trPr>
          <w:cantSplit/>
          <w:jc w:val="center"/>
        </w:trPr>
        <w:tc>
          <w:tcPr>
            <w:tcW w:w="826" w:type="dxa"/>
            <w:tcBorders>
              <w:top w:val="single" w:sz="4" w:space="0" w:color="auto"/>
              <w:left w:val="nil"/>
              <w:bottom w:val="nil"/>
              <w:right w:val="nil"/>
            </w:tcBorders>
            <w:shd w:val="clear" w:color="auto" w:fill="auto"/>
            <w:noWrap/>
            <w:vAlign w:val="center"/>
            <w:hideMark/>
          </w:tcPr>
          <w:p w14:paraId="0AC1E4BC"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319F</w:t>
            </w:r>
          </w:p>
        </w:tc>
        <w:tc>
          <w:tcPr>
            <w:tcW w:w="520" w:type="dxa"/>
            <w:tcBorders>
              <w:top w:val="single" w:sz="4" w:space="0" w:color="auto"/>
              <w:left w:val="single" w:sz="4" w:space="0" w:color="auto"/>
              <w:bottom w:val="nil"/>
              <w:right w:val="nil"/>
            </w:tcBorders>
            <w:shd w:val="clear" w:color="000000" w:fill="DDEBF7"/>
            <w:noWrap/>
            <w:vAlign w:val="center"/>
            <w:hideMark/>
          </w:tcPr>
          <w:p w14:paraId="4B70A9F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21</w:t>
            </w:r>
          </w:p>
        </w:tc>
        <w:tc>
          <w:tcPr>
            <w:tcW w:w="520" w:type="dxa"/>
            <w:tcBorders>
              <w:top w:val="single" w:sz="4" w:space="0" w:color="auto"/>
              <w:left w:val="nil"/>
              <w:bottom w:val="nil"/>
              <w:right w:val="nil"/>
            </w:tcBorders>
            <w:shd w:val="clear" w:color="auto" w:fill="auto"/>
            <w:noWrap/>
            <w:vAlign w:val="center"/>
            <w:hideMark/>
          </w:tcPr>
          <w:p w14:paraId="3C34F58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65</w:t>
            </w:r>
          </w:p>
        </w:tc>
        <w:tc>
          <w:tcPr>
            <w:tcW w:w="520" w:type="dxa"/>
            <w:tcBorders>
              <w:top w:val="single" w:sz="4" w:space="0" w:color="auto"/>
              <w:left w:val="single" w:sz="4" w:space="0" w:color="auto"/>
              <w:bottom w:val="nil"/>
              <w:right w:val="nil"/>
            </w:tcBorders>
            <w:shd w:val="clear" w:color="000000" w:fill="DDEBF7"/>
            <w:noWrap/>
            <w:vAlign w:val="center"/>
            <w:hideMark/>
          </w:tcPr>
          <w:p w14:paraId="56BCB1A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w:t>
            </w:r>
          </w:p>
        </w:tc>
        <w:tc>
          <w:tcPr>
            <w:tcW w:w="520" w:type="dxa"/>
            <w:tcBorders>
              <w:top w:val="single" w:sz="4" w:space="0" w:color="auto"/>
              <w:left w:val="nil"/>
              <w:bottom w:val="nil"/>
              <w:right w:val="single" w:sz="4" w:space="0" w:color="auto"/>
            </w:tcBorders>
            <w:shd w:val="clear" w:color="auto" w:fill="auto"/>
            <w:noWrap/>
            <w:vAlign w:val="center"/>
            <w:hideMark/>
          </w:tcPr>
          <w:p w14:paraId="1FF863E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89</w:t>
            </w:r>
          </w:p>
        </w:tc>
        <w:tc>
          <w:tcPr>
            <w:tcW w:w="524" w:type="dxa"/>
            <w:tcBorders>
              <w:top w:val="single" w:sz="4" w:space="0" w:color="auto"/>
              <w:left w:val="nil"/>
              <w:bottom w:val="nil"/>
              <w:right w:val="nil"/>
            </w:tcBorders>
            <w:shd w:val="clear" w:color="000000" w:fill="DDEBF7"/>
            <w:noWrap/>
            <w:vAlign w:val="center"/>
            <w:hideMark/>
          </w:tcPr>
          <w:p w14:paraId="171D880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4" w:type="dxa"/>
            <w:tcBorders>
              <w:top w:val="single" w:sz="4" w:space="0" w:color="auto"/>
              <w:left w:val="nil"/>
              <w:bottom w:val="nil"/>
              <w:right w:val="nil"/>
            </w:tcBorders>
            <w:shd w:val="clear" w:color="auto" w:fill="auto"/>
            <w:noWrap/>
            <w:vAlign w:val="center"/>
            <w:hideMark/>
          </w:tcPr>
          <w:p w14:paraId="62F78E9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4E25225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01A389B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single" w:sz="4" w:space="0" w:color="auto"/>
              <w:left w:val="single" w:sz="8" w:space="0" w:color="auto"/>
              <w:bottom w:val="nil"/>
              <w:right w:val="nil"/>
            </w:tcBorders>
            <w:shd w:val="clear" w:color="000000" w:fill="DDEBF7"/>
            <w:noWrap/>
            <w:vAlign w:val="center"/>
            <w:hideMark/>
          </w:tcPr>
          <w:p w14:paraId="79E74C6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28</w:t>
            </w:r>
          </w:p>
        </w:tc>
        <w:tc>
          <w:tcPr>
            <w:tcW w:w="575" w:type="dxa"/>
            <w:tcBorders>
              <w:top w:val="single" w:sz="4" w:space="0" w:color="auto"/>
              <w:left w:val="nil"/>
              <w:bottom w:val="nil"/>
              <w:right w:val="nil"/>
            </w:tcBorders>
            <w:shd w:val="clear" w:color="auto" w:fill="auto"/>
            <w:noWrap/>
            <w:vAlign w:val="center"/>
            <w:hideMark/>
          </w:tcPr>
          <w:p w14:paraId="396C0A1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19" w:type="dxa"/>
            <w:tcBorders>
              <w:top w:val="single" w:sz="4" w:space="0" w:color="auto"/>
              <w:left w:val="single" w:sz="4" w:space="0" w:color="auto"/>
              <w:bottom w:val="nil"/>
              <w:right w:val="nil"/>
            </w:tcBorders>
            <w:shd w:val="clear" w:color="000000" w:fill="DDEBF7"/>
            <w:noWrap/>
            <w:vAlign w:val="center"/>
            <w:hideMark/>
          </w:tcPr>
          <w:p w14:paraId="00CB78D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single" w:sz="4" w:space="0" w:color="auto"/>
              <w:left w:val="nil"/>
              <w:bottom w:val="nil"/>
              <w:right w:val="single" w:sz="4" w:space="0" w:color="auto"/>
            </w:tcBorders>
            <w:shd w:val="clear" w:color="auto" w:fill="auto"/>
            <w:noWrap/>
            <w:vAlign w:val="center"/>
            <w:hideMark/>
          </w:tcPr>
          <w:p w14:paraId="18E8505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17" w:type="dxa"/>
            <w:tcBorders>
              <w:top w:val="single" w:sz="4" w:space="0" w:color="auto"/>
              <w:left w:val="nil"/>
              <w:bottom w:val="nil"/>
              <w:right w:val="nil"/>
            </w:tcBorders>
            <w:shd w:val="clear" w:color="000000" w:fill="DDEBF7"/>
            <w:noWrap/>
            <w:vAlign w:val="center"/>
            <w:hideMark/>
          </w:tcPr>
          <w:p w14:paraId="235FBB5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single" w:sz="4" w:space="0" w:color="auto"/>
              <w:left w:val="nil"/>
              <w:bottom w:val="nil"/>
              <w:right w:val="nil"/>
            </w:tcBorders>
            <w:shd w:val="clear" w:color="auto" w:fill="auto"/>
            <w:noWrap/>
            <w:vAlign w:val="center"/>
            <w:hideMark/>
          </w:tcPr>
          <w:p w14:paraId="2AA3608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58BBABD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32BB680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9" w:type="dxa"/>
            <w:tcBorders>
              <w:top w:val="single" w:sz="4" w:space="0" w:color="auto"/>
              <w:left w:val="single" w:sz="4" w:space="0" w:color="auto"/>
              <w:bottom w:val="nil"/>
              <w:right w:val="nil"/>
            </w:tcBorders>
            <w:shd w:val="clear" w:color="000000" w:fill="DDEBF7"/>
            <w:noWrap/>
            <w:vAlign w:val="center"/>
            <w:hideMark/>
          </w:tcPr>
          <w:p w14:paraId="5A92905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43B80B2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467" w:type="dxa"/>
            <w:tcBorders>
              <w:top w:val="single" w:sz="4" w:space="0" w:color="auto"/>
              <w:left w:val="single" w:sz="4" w:space="0" w:color="auto"/>
              <w:bottom w:val="nil"/>
              <w:right w:val="nil"/>
            </w:tcBorders>
            <w:shd w:val="clear" w:color="000000" w:fill="DDEBF7"/>
            <w:noWrap/>
            <w:vAlign w:val="center"/>
            <w:hideMark/>
          </w:tcPr>
          <w:p w14:paraId="068FF3A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23</w:t>
            </w:r>
          </w:p>
        </w:tc>
        <w:tc>
          <w:tcPr>
            <w:tcW w:w="575" w:type="dxa"/>
            <w:tcBorders>
              <w:top w:val="single" w:sz="4" w:space="0" w:color="auto"/>
              <w:left w:val="nil"/>
              <w:bottom w:val="nil"/>
              <w:right w:val="nil"/>
            </w:tcBorders>
            <w:shd w:val="clear" w:color="auto" w:fill="auto"/>
            <w:noWrap/>
            <w:vAlign w:val="center"/>
            <w:hideMark/>
          </w:tcPr>
          <w:p w14:paraId="5B83923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316</w:t>
            </w:r>
          </w:p>
        </w:tc>
      </w:tr>
      <w:tr w:rsidR="00231F74" w:rsidRPr="0084577B" w14:paraId="41252F2B" w14:textId="77777777" w:rsidTr="0084577B">
        <w:trPr>
          <w:cantSplit/>
          <w:jc w:val="center"/>
        </w:trPr>
        <w:tc>
          <w:tcPr>
            <w:tcW w:w="826" w:type="dxa"/>
            <w:tcBorders>
              <w:top w:val="nil"/>
              <w:left w:val="nil"/>
              <w:bottom w:val="nil"/>
              <w:right w:val="nil"/>
            </w:tcBorders>
            <w:shd w:val="clear" w:color="auto" w:fill="auto"/>
            <w:noWrap/>
            <w:vAlign w:val="center"/>
            <w:hideMark/>
          </w:tcPr>
          <w:p w14:paraId="6FA4903F"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304F</w:t>
            </w:r>
          </w:p>
        </w:tc>
        <w:tc>
          <w:tcPr>
            <w:tcW w:w="520" w:type="dxa"/>
            <w:tcBorders>
              <w:top w:val="nil"/>
              <w:left w:val="single" w:sz="4" w:space="0" w:color="auto"/>
              <w:bottom w:val="nil"/>
              <w:right w:val="nil"/>
            </w:tcBorders>
            <w:shd w:val="clear" w:color="000000" w:fill="DDEBF7"/>
            <w:noWrap/>
            <w:vAlign w:val="center"/>
            <w:hideMark/>
          </w:tcPr>
          <w:p w14:paraId="173EB1E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0" w:type="dxa"/>
            <w:tcBorders>
              <w:top w:val="nil"/>
              <w:left w:val="nil"/>
              <w:bottom w:val="nil"/>
              <w:right w:val="nil"/>
            </w:tcBorders>
            <w:shd w:val="clear" w:color="auto" w:fill="auto"/>
            <w:noWrap/>
            <w:vAlign w:val="center"/>
            <w:hideMark/>
          </w:tcPr>
          <w:p w14:paraId="5B3ADB4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14:paraId="7BFB2B2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286</w:t>
            </w:r>
          </w:p>
        </w:tc>
        <w:tc>
          <w:tcPr>
            <w:tcW w:w="520" w:type="dxa"/>
            <w:tcBorders>
              <w:top w:val="nil"/>
              <w:left w:val="nil"/>
              <w:bottom w:val="nil"/>
              <w:right w:val="single" w:sz="4" w:space="0" w:color="auto"/>
            </w:tcBorders>
            <w:shd w:val="clear" w:color="auto" w:fill="auto"/>
            <w:noWrap/>
            <w:vAlign w:val="center"/>
            <w:hideMark/>
          </w:tcPr>
          <w:p w14:paraId="6DB25FE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207</w:t>
            </w:r>
          </w:p>
        </w:tc>
        <w:tc>
          <w:tcPr>
            <w:tcW w:w="524" w:type="dxa"/>
            <w:tcBorders>
              <w:top w:val="nil"/>
              <w:left w:val="nil"/>
              <w:bottom w:val="nil"/>
              <w:right w:val="nil"/>
            </w:tcBorders>
            <w:shd w:val="clear" w:color="000000" w:fill="DDEBF7"/>
            <w:noWrap/>
            <w:vAlign w:val="center"/>
            <w:hideMark/>
          </w:tcPr>
          <w:p w14:paraId="6F156BA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23CF6D3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79E7DF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65397D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0FF5F46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69AD8AE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41B5987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14:paraId="6EA6754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7" w:type="dxa"/>
            <w:tcBorders>
              <w:top w:val="nil"/>
              <w:left w:val="nil"/>
              <w:bottom w:val="nil"/>
              <w:right w:val="nil"/>
            </w:tcBorders>
            <w:shd w:val="clear" w:color="000000" w:fill="DDEBF7"/>
            <w:noWrap/>
            <w:vAlign w:val="center"/>
            <w:hideMark/>
          </w:tcPr>
          <w:p w14:paraId="02ED13A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617" w:type="dxa"/>
            <w:tcBorders>
              <w:top w:val="nil"/>
              <w:left w:val="nil"/>
              <w:bottom w:val="nil"/>
              <w:right w:val="nil"/>
            </w:tcBorders>
            <w:shd w:val="clear" w:color="auto" w:fill="auto"/>
            <w:noWrap/>
            <w:vAlign w:val="center"/>
            <w:hideMark/>
          </w:tcPr>
          <w:p w14:paraId="5C17F42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1DFECAD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52B7C9C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FC4E24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521" w:type="dxa"/>
            <w:tcBorders>
              <w:top w:val="nil"/>
              <w:left w:val="nil"/>
              <w:bottom w:val="nil"/>
              <w:right w:val="nil"/>
            </w:tcBorders>
            <w:shd w:val="clear" w:color="auto" w:fill="auto"/>
            <w:noWrap/>
            <w:vAlign w:val="center"/>
            <w:hideMark/>
          </w:tcPr>
          <w:p w14:paraId="6F29E22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467" w:type="dxa"/>
            <w:tcBorders>
              <w:top w:val="nil"/>
              <w:left w:val="single" w:sz="4" w:space="0" w:color="auto"/>
              <w:bottom w:val="nil"/>
              <w:right w:val="nil"/>
            </w:tcBorders>
            <w:shd w:val="clear" w:color="000000" w:fill="DDEBF7"/>
            <w:noWrap/>
            <w:vAlign w:val="center"/>
            <w:hideMark/>
          </w:tcPr>
          <w:p w14:paraId="34D712F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3A00861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r>
      <w:tr w:rsidR="00231F74" w:rsidRPr="0084577B" w14:paraId="3696F3F7" w14:textId="77777777" w:rsidTr="0084577B">
        <w:trPr>
          <w:cantSplit/>
          <w:jc w:val="center"/>
        </w:trPr>
        <w:tc>
          <w:tcPr>
            <w:tcW w:w="826" w:type="dxa"/>
            <w:tcBorders>
              <w:top w:val="nil"/>
              <w:left w:val="nil"/>
              <w:bottom w:val="nil"/>
              <w:right w:val="nil"/>
            </w:tcBorders>
            <w:shd w:val="clear" w:color="auto" w:fill="auto"/>
            <w:noWrap/>
            <w:vAlign w:val="center"/>
            <w:hideMark/>
          </w:tcPr>
          <w:p w14:paraId="4A8F6667"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318F</w:t>
            </w:r>
          </w:p>
        </w:tc>
        <w:tc>
          <w:tcPr>
            <w:tcW w:w="520" w:type="dxa"/>
            <w:tcBorders>
              <w:top w:val="nil"/>
              <w:left w:val="single" w:sz="4" w:space="0" w:color="auto"/>
              <w:bottom w:val="nil"/>
              <w:right w:val="nil"/>
            </w:tcBorders>
            <w:shd w:val="clear" w:color="000000" w:fill="DDEBF7"/>
            <w:noWrap/>
            <w:vAlign w:val="center"/>
            <w:hideMark/>
          </w:tcPr>
          <w:p w14:paraId="7A5858D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193</w:t>
            </w:r>
          </w:p>
        </w:tc>
        <w:tc>
          <w:tcPr>
            <w:tcW w:w="520" w:type="dxa"/>
            <w:tcBorders>
              <w:top w:val="nil"/>
              <w:left w:val="nil"/>
              <w:bottom w:val="nil"/>
              <w:right w:val="nil"/>
            </w:tcBorders>
            <w:shd w:val="clear" w:color="auto" w:fill="auto"/>
            <w:noWrap/>
            <w:vAlign w:val="center"/>
            <w:hideMark/>
          </w:tcPr>
          <w:p w14:paraId="2A54ADE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194</w:t>
            </w:r>
          </w:p>
        </w:tc>
        <w:tc>
          <w:tcPr>
            <w:tcW w:w="520" w:type="dxa"/>
            <w:tcBorders>
              <w:top w:val="nil"/>
              <w:left w:val="single" w:sz="4" w:space="0" w:color="auto"/>
              <w:bottom w:val="nil"/>
              <w:right w:val="nil"/>
            </w:tcBorders>
            <w:shd w:val="clear" w:color="000000" w:fill="DDEBF7"/>
            <w:noWrap/>
            <w:vAlign w:val="center"/>
            <w:hideMark/>
          </w:tcPr>
          <w:p w14:paraId="0DA1797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106</w:t>
            </w:r>
          </w:p>
        </w:tc>
        <w:tc>
          <w:tcPr>
            <w:tcW w:w="520" w:type="dxa"/>
            <w:tcBorders>
              <w:top w:val="nil"/>
              <w:left w:val="nil"/>
              <w:bottom w:val="nil"/>
              <w:right w:val="single" w:sz="4" w:space="0" w:color="auto"/>
            </w:tcBorders>
            <w:shd w:val="clear" w:color="auto" w:fill="auto"/>
            <w:noWrap/>
            <w:vAlign w:val="center"/>
            <w:hideMark/>
          </w:tcPr>
          <w:p w14:paraId="06BDF40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121</w:t>
            </w:r>
          </w:p>
        </w:tc>
        <w:tc>
          <w:tcPr>
            <w:tcW w:w="524" w:type="dxa"/>
            <w:tcBorders>
              <w:top w:val="nil"/>
              <w:left w:val="nil"/>
              <w:bottom w:val="nil"/>
              <w:right w:val="nil"/>
            </w:tcBorders>
            <w:shd w:val="clear" w:color="000000" w:fill="DDEBF7"/>
            <w:noWrap/>
            <w:vAlign w:val="center"/>
            <w:hideMark/>
          </w:tcPr>
          <w:p w14:paraId="40472E3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05C5025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1F7C84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49CC261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467" w:type="dxa"/>
            <w:tcBorders>
              <w:top w:val="nil"/>
              <w:left w:val="single" w:sz="8" w:space="0" w:color="auto"/>
              <w:bottom w:val="nil"/>
              <w:right w:val="nil"/>
            </w:tcBorders>
            <w:shd w:val="clear" w:color="000000" w:fill="DDEBF7"/>
            <w:noWrap/>
            <w:vAlign w:val="center"/>
            <w:hideMark/>
          </w:tcPr>
          <w:p w14:paraId="37DEEEF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E83528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F02C19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77CA8E8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30C9EF5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15</w:t>
            </w:r>
          </w:p>
        </w:tc>
        <w:tc>
          <w:tcPr>
            <w:tcW w:w="617" w:type="dxa"/>
            <w:tcBorders>
              <w:top w:val="nil"/>
              <w:left w:val="nil"/>
              <w:bottom w:val="nil"/>
              <w:right w:val="nil"/>
            </w:tcBorders>
            <w:shd w:val="clear" w:color="auto" w:fill="auto"/>
            <w:noWrap/>
            <w:vAlign w:val="center"/>
            <w:hideMark/>
          </w:tcPr>
          <w:p w14:paraId="4DEF957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14:paraId="7B463DF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0C4F67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14:paraId="2F3102B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0640D54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467" w:type="dxa"/>
            <w:tcBorders>
              <w:top w:val="nil"/>
              <w:left w:val="single" w:sz="4" w:space="0" w:color="auto"/>
              <w:bottom w:val="nil"/>
              <w:right w:val="nil"/>
            </w:tcBorders>
            <w:shd w:val="clear" w:color="000000" w:fill="DDEBF7"/>
            <w:noWrap/>
            <w:vAlign w:val="center"/>
            <w:hideMark/>
          </w:tcPr>
          <w:p w14:paraId="0042FF9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28</w:t>
            </w:r>
          </w:p>
        </w:tc>
        <w:tc>
          <w:tcPr>
            <w:tcW w:w="575" w:type="dxa"/>
            <w:tcBorders>
              <w:top w:val="nil"/>
              <w:left w:val="nil"/>
              <w:bottom w:val="nil"/>
              <w:right w:val="nil"/>
            </w:tcBorders>
            <w:shd w:val="clear" w:color="auto" w:fill="auto"/>
            <w:noWrap/>
            <w:vAlign w:val="center"/>
            <w:hideMark/>
          </w:tcPr>
          <w:p w14:paraId="2554859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296</w:t>
            </w:r>
          </w:p>
        </w:tc>
      </w:tr>
      <w:tr w:rsidR="00231F74" w:rsidRPr="0084577B" w14:paraId="60E9AE5B" w14:textId="77777777" w:rsidTr="0084577B">
        <w:trPr>
          <w:cantSplit/>
          <w:jc w:val="center"/>
        </w:trPr>
        <w:tc>
          <w:tcPr>
            <w:tcW w:w="826" w:type="dxa"/>
            <w:tcBorders>
              <w:top w:val="nil"/>
              <w:left w:val="nil"/>
              <w:bottom w:val="nil"/>
              <w:right w:val="nil"/>
            </w:tcBorders>
            <w:shd w:val="clear" w:color="auto" w:fill="auto"/>
            <w:noWrap/>
            <w:vAlign w:val="center"/>
            <w:hideMark/>
          </w:tcPr>
          <w:p w14:paraId="581A0C5E"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309F</w:t>
            </w:r>
          </w:p>
        </w:tc>
        <w:tc>
          <w:tcPr>
            <w:tcW w:w="520" w:type="dxa"/>
            <w:tcBorders>
              <w:top w:val="nil"/>
              <w:left w:val="single" w:sz="4" w:space="0" w:color="auto"/>
              <w:bottom w:val="nil"/>
              <w:right w:val="nil"/>
            </w:tcBorders>
            <w:shd w:val="clear" w:color="000000" w:fill="DDEBF7"/>
            <w:noWrap/>
            <w:vAlign w:val="center"/>
            <w:hideMark/>
          </w:tcPr>
          <w:p w14:paraId="7A59507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520" w:type="dxa"/>
            <w:tcBorders>
              <w:top w:val="nil"/>
              <w:left w:val="nil"/>
              <w:bottom w:val="nil"/>
              <w:right w:val="nil"/>
            </w:tcBorders>
            <w:shd w:val="clear" w:color="auto" w:fill="auto"/>
            <w:noWrap/>
            <w:vAlign w:val="center"/>
            <w:hideMark/>
          </w:tcPr>
          <w:p w14:paraId="4F7172D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21</w:t>
            </w:r>
          </w:p>
        </w:tc>
        <w:tc>
          <w:tcPr>
            <w:tcW w:w="520" w:type="dxa"/>
            <w:tcBorders>
              <w:top w:val="nil"/>
              <w:left w:val="single" w:sz="4" w:space="0" w:color="auto"/>
              <w:bottom w:val="nil"/>
              <w:right w:val="nil"/>
            </w:tcBorders>
            <w:shd w:val="clear" w:color="000000" w:fill="DDEBF7"/>
            <w:noWrap/>
            <w:vAlign w:val="center"/>
            <w:hideMark/>
          </w:tcPr>
          <w:p w14:paraId="4E4ED11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100</w:t>
            </w:r>
          </w:p>
        </w:tc>
        <w:tc>
          <w:tcPr>
            <w:tcW w:w="520" w:type="dxa"/>
            <w:tcBorders>
              <w:top w:val="nil"/>
              <w:left w:val="nil"/>
              <w:bottom w:val="nil"/>
              <w:right w:val="single" w:sz="4" w:space="0" w:color="auto"/>
            </w:tcBorders>
            <w:shd w:val="clear" w:color="auto" w:fill="auto"/>
            <w:noWrap/>
            <w:vAlign w:val="center"/>
            <w:hideMark/>
          </w:tcPr>
          <w:p w14:paraId="40B8EB7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198</w:t>
            </w:r>
          </w:p>
        </w:tc>
        <w:tc>
          <w:tcPr>
            <w:tcW w:w="524" w:type="dxa"/>
            <w:tcBorders>
              <w:top w:val="nil"/>
              <w:left w:val="nil"/>
              <w:bottom w:val="nil"/>
              <w:right w:val="nil"/>
            </w:tcBorders>
            <w:shd w:val="clear" w:color="000000" w:fill="DDEBF7"/>
            <w:noWrap/>
            <w:vAlign w:val="center"/>
            <w:hideMark/>
          </w:tcPr>
          <w:p w14:paraId="112D712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24" w:type="dxa"/>
            <w:tcBorders>
              <w:top w:val="nil"/>
              <w:left w:val="nil"/>
              <w:bottom w:val="nil"/>
              <w:right w:val="nil"/>
            </w:tcBorders>
            <w:shd w:val="clear" w:color="auto" w:fill="auto"/>
            <w:noWrap/>
            <w:vAlign w:val="center"/>
            <w:hideMark/>
          </w:tcPr>
          <w:p w14:paraId="175B690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28D8BBF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1DAF895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723562B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75" w:type="dxa"/>
            <w:tcBorders>
              <w:top w:val="nil"/>
              <w:left w:val="nil"/>
              <w:bottom w:val="nil"/>
              <w:right w:val="nil"/>
            </w:tcBorders>
            <w:shd w:val="clear" w:color="auto" w:fill="auto"/>
            <w:noWrap/>
            <w:vAlign w:val="center"/>
            <w:hideMark/>
          </w:tcPr>
          <w:p w14:paraId="0518ED9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285F449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69D66DE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17" w:type="dxa"/>
            <w:tcBorders>
              <w:top w:val="nil"/>
              <w:left w:val="nil"/>
              <w:bottom w:val="nil"/>
              <w:right w:val="nil"/>
            </w:tcBorders>
            <w:shd w:val="clear" w:color="000000" w:fill="DDEBF7"/>
            <w:noWrap/>
            <w:vAlign w:val="center"/>
            <w:hideMark/>
          </w:tcPr>
          <w:p w14:paraId="6243211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445957F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2901B5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D766B9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230A718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62B1EA3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467" w:type="dxa"/>
            <w:tcBorders>
              <w:top w:val="nil"/>
              <w:left w:val="single" w:sz="4" w:space="0" w:color="auto"/>
              <w:bottom w:val="nil"/>
              <w:right w:val="nil"/>
            </w:tcBorders>
            <w:shd w:val="clear" w:color="000000" w:fill="DDEBF7"/>
            <w:noWrap/>
            <w:vAlign w:val="center"/>
            <w:hideMark/>
          </w:tcPr>
          <w:p w14:paraId="5E72ECD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75" w:type="dxa"/>
            <w:tcBorders>
              <w:top w:val="nil"/>
              <w:left w:val="nil"/>
              <w:bottom w:val="nil"/>
              <w:right w:val="nil"/>
            </w:tcBorders>
            <w:shd w:val="clear" w:color="auto" w:fill="auto"/>
            <w:noWrap/>
            <w:vAlign w:val="center"/>
            <w:hideMark/>
          </w:tcPr>
          <w:p w14:paraId="79F5AC8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r>
      <w:tr w:rsidR="00231F74" w:rsidRPr="0084577B" w14:paraId="56363DD5" w14:textId="77777777" w:rsidTr="0084577B">
        <w:trPr>
          <w:cantSplit/>
          <w:jc w:val="center"/>
        </w:trPr>
        <w:tc>
          <w:tcPr>
            <w:tcW w:w="826" w:type="dxa"/>
            <w:tcBorders>
              <w:top w:val="nil"/>
              <w:left w:val="nil"/>
              <w:bottom w:val="nil"/>
              <w:right w:val="nil"/>
            </w:tcBorders>
            <w:shd w:val="clear" w:color="auto" w:fill="auto"/>
            <w:noWrap/>
            <w:vAlign w:val="center"/>
            <w:hideMark/>
          </w:tcPr>
          <w:p w14:paraId="7FD2D31D"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302F</w:t>
            </w:r>
          </w:p>
        </w:tc>
        <w:tc>
          <w:tcPr>
            <w:tcW w:w="520" w:type="dxa"/>
            <w:tcBorders>
              <w:top w:val="nil"/>
              <w:left w:val="single" w:sz="4" w:space="0" w:color="auto"/>
              <w:bottom w:val="nil"/>
              <w:right w:val="nil"/>
            </w:tcBorders>
            <w:shd w:val="clear" w:color="000000" w:fill="DDEBF7"/>
            <w:noWrap/>
            <w:vAlign w:val="center"/>
            <w:hideMark/>
          </w:tcPr>
          <w:p w14:paraId="55F9FB9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18</w:t>
            </w:r>
          </w:p>
        </w:tc>
        <w:tc>
          <w:tcPr>
            <w:tcW w:w="520" w:type="dxa"/>
            <w:tcBorders>
              <w:top w:val="nil"/>
              <w:left w:val="nil"/>
              <w:bottom w:val="nil"/>
              <w:right w:val="nil"/>
            </w:tcBorders>
            <w:shd w:val="clear" w:color="auto" w:fill="auto"/>
            <w:noWrap/>
            <w:vAlign w:val="center"/>
            <w:hideMark/>
          </w:tcPr>
          <w:p w14:paraId="7236AE7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520" w:type="dxa"/>
            <w:tcBorders>
              <w:top w:val="nil"/>
              <w:left w:val="single" w:sz="4" w:space="0" w:color="auto"/>
              <w:bottom w:val="nil"/>
              <w:right w:val="nil"/>
            </w:tcBorders>
            <w:shd w:val="clear" w:color="000000" w:fill="DDEBF7"/>
            <w:noWrap/>
            <w:vAlign w:val="center"/>
            <w:hideMark/>
          </w:tcPr>
          <w:p w14:paraId="36CF214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266</w:t>
            </w:r>
          </w:p>
        </w:tc>
        <w:tc>
          <w:tcPr>
            <w:tcW w:w="520" w:type="dxa"/>
            <w:tcBorders>
              <w:top w:val="nil"/>
              <w:left w:val="nil"/>
              <w:bottom w:val="nil"/>
              <w:right w:val="single" w:sz="4" w:space="0" w:color="auto"/>
            </w:tcBorders>
            <w:shd w:val="clear" w:color="auto" w:fill="auto"/>
            <w:noWrap/>
            <w:vAlign w:val="center"/>
            <w:hideMark/>
          </w:tcPr>
          <w:p w14:paraId="433CA74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171</w:t>
            </w:r>
          </w:p>
        </w:tc>
        <w:tc>
          <w:tcPr>
            <w:tcW w:w="524" w:type="dxa"/>
            <w:tcBorders>
              <w:top w:val="nil"/>
              <w:left w:val="nil"/>
              <w:bottom w:val="nil"/>
              <w:right w:val="nil"/>
            </w:tcBorders>
            <w:shd w:val="clear" w:color="000000" w:fill="DDEBF7"/>
            <w:noWrap/>
            <w:vAlign w:val="center"/>
            <w:hideMark/>
          </w:tcPr>
          <w:p w14:paraId="08EA9D7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2BA6F6E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F5AE99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1DC102E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1098393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AD7FE1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w:t>
            </w:r>
          </w:p>
        </w:tc>
        <w:tc>
          <w:tcPr>
            <w:tcW w:w="519" w:type="dxa"/>
            <w:tcBorders>
              <w:top w:val="nil"/>
              <w:left w:val="single" w:sz="4" w:space="0" w:color="auto"/>
              <w:bottom w:val="nil"/>
              <w:right w:val="nil"/>
            </w:tcBorders>
            <w:shd w:val="clear" w:color="000000" w:fill="DDEBF7"/>
            <w:noWrap/>
            <w:vAlign w:val="center"/>
            <w:hideMark/>
          </w:tcPr>
          <w:p w14:paraId="0B3CD0D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372593D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7" w:type="dxa"/>
            <w:tcBorders>
              <w:top w:val="nil"/>
              <w:left w:val="nil"/>
              <w:bottom w:val="nil"/>
              <w:right w:val="nil"/>
            </w:tcBorders>
            <w:shd w:val="clear" w:color="000000" w:fill="DDEBF7"/>
            <w:noWrap/>
            <w:vAlign w:val="center"/>
            <w:hideMark/>
          </w:tcPr>
          <w:p w14:paraId="37A4711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3A9494F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122C3D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DC08E6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F23401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w:t>
            </w:r>
          </w:p>
        </w:tc>
        <w:tc>
          <w:tcPr>
            <w:tcW w:w="521" w:type="dxa"/>
            <w:tcBorders>
              <w:top w:val="nil"/>
              <w:left w:val="nil"/>
              <w:bottom w:val="nil"/>
              <w:right w:val="nil"/>
            </w:tcBorders>
            <w:shd w:val="clear" w:color="auto" w:fill="auto"/>
            <w:noWrap/>
            <w:vAlign w:val="center"/>
            <w:hideMark/>
          </w:tcPr>
          <w:p w14:paraId="465F4B5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467" w:type="dxa"/>
            <w:tcBorders>
              <w:top w:val="nil"/>
              <w:left w:val="single" w:sz="4" w:space="0" w:color="auto"/>
              <w:bottom w:val="nil"/>
              <w:right w:val="nil"/>
            </w:tcBorders>
            <w:shd w:val="clear" w:color="000000" w:fill="DDEBF7"/>
            <w:noWrap/>
            <w:vAlign w:val="center"/>
            <w:hideMark/>
          </w:tcPr>
          <w:p w14:paraId="50DA01E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75" w:type="dxa"/>
            <w:tcBorders>
              <w:top w:val="nil"/>
              <w:left w:val="nil"/>
              <w:bottom w:val="nil"/>
              <w:right w:val="nil"/>
            </w:tcBorders>
            <w:shd w:val="clear" w:color="auto" w:fill="auto"/>
            <w:noWrap/>
            <w:vAlign w:val="center"/>
            <w:hideMark/>
          </w:tcPr>
          <w:p w14:paraId="5688B93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29</w:t>
            </w:r>
          </w:p>
        </w:tc>
      </w:tr>
      <w:tr w:rsidR="00231F74" w:rsidRPr="0084577B" w14:paraId="5035C943" w14:textId="77777777" w:rsidTr="0084577B">
        <w:trPr>
          <w:cantSplit/>
          <w:jc w:val="center"/>
        </w:trPr>
        <w:tc>
          <w:tcPr>
            <w:tcW w:w="826" w:type="dxa"/>
            <w:tcBorders>
              <w:top w:val="nil"/>
              <w:left w:val="nil"/>
              <w:bottom w:val="nil"/>
              <w:right w:val="nil"/>
            </w:tcBorders>
            <w:shd w:val="clear" w:color="auto" w:fill="auto"/>
            <w:noWrap/>
            <w:vAlign w:val="center"/>
            <w:hideMark/>
          </w:tcPr>
          <w:p w14:paraId="79EEFFD3"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288F</w:t>
            </w:r>
          </w:p>
        </w:tc>
        <w:tc>
          <w:tcPr>
            <w:tcW w:w="520" w:type="dxa"/>
            <w:tcBorders>
              <w:top w:val="nil"/>
              <w:left w:val="single" w:sz="4" w:space="0" w:color="auto"/>
              <w:bottom w:val="nil"/>
              <w:right w:val="nil"/>
            </w:tcBorders>
            <w:shd w:val="clear" w:color="000000" w:fill="DDEBF7"/>
            <w:noWrap/>
            <w:vAlign w:val="center"/>
            <w:hideMark/>
          </w:tcPr>
          <w:p w14:paraId="60D92D9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41</w:t>
            </w:r>
          </w:p>
        </w:tc>
        <w:tc>
          <w:tcPr>
            <w:tcW w:w="520" w:type="dxa"/>
            <w:tcBorders>
              <w:top w:val="nil"/>
              <w:left w:val="nil"/>
              <w:bottom w:val="nil"/>
              <w:right w:val="nil"/>
            </w:tcBorders>
            <w:shd w:val="clear" w:color="auto" w:fill="auto"/>
            <w:noWrap/>
            <w:vAlign w:val="center"/>
            <w:hideMark/>
          </w:tcPr>
          <w:p w14:paraId="06B8233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31</w:t>
            </w:r>
          </w:p>
        </w:tc>
        <w:tc>
          <w:tcPr>
            <w:tcW w:w="520" w:type="dxa"/>
            <w:tcBorders>
              <w:top w:val="nil"/>
              <w:left w:val="single" w:sz="4" w:space="0" w:color="auto"/>
              <w:bottom w:val="nil"/>
              <w:right w:val="nil"/>
            </w:tcBorders>
            <w:shd w:val="clear" w:color="000000" w:fill="DDEBF7"/>
            <w:noWrap/>
            <w:vAlign w:val="center"/>
            <w:hideMark/>
          </w:tcPr>
          <w:p w14:paraId="612C223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186</w:t>
            </w:r>
          </w:p>
        </w:tc>
        <w:tc>
          <w:tcPr>
            <w:tcW w:w="520" w:type="dxa"/>
            <w:tcBorders>
              <w:top w:val="nil"/>
              <w:left w:val="nil"/>
              <w:bottom w:val="nil"/>
              <w:right w:val="single" w:sz="4" w:space="0" w:color="auto"/>
            </w:tcBorders>
            <w:shd w:val="clear" w:color="auto" w:fill="auto"/>
            <w:noWrap/>
            <w:vAlign w:val="center"/>
            <w:hideMark/>
          </w:tcPr>
          <w:p w14:paraId="7529700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97</w:t>
            </w:r>
          </w:p>
        </w:tc>
        <w:tc>
          <w:tcPr>
            <w:tcW w:w="524" w:type="dxa"/>
            <w:tcBorders>
              <w:top w:val="nil"/>
              <w:left w:val="nil"/>
              <w:bottom w:val="nil"/>
              <w:right w:val="nil"/>
            </w:tcBorders>
            <w:shd w:val="clear" w:color="000000" w:fill="DDEBF7"/>
            <w:noWrap/>
            <w:vAlign w:val="center"/>
            <w:hideMark/>
          </w:tcPr>
          <w:p w14:paraId="51BB5A1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1B7B078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9DCBF9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04AE5C1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300EE71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6C370C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519" w:type="dxa"/>
            <w:tcBorders>
              <w:top w:val="nil"/>
              <w:left w:val="single" w:sz="4" w:space="0" w:color="auto"/>
              <w:bottom w:val="nil"/>
              <w:right w:val="nil"/>
            </w:tcBorders>
            <w:shd w:val="clear" w:color="000000" w:fill="DDEBF7"/>
            <w:noWrap/>
            <w:vAlign w:val="center"/>
            <w:hideMark/>
          </w:tcPr>
          <w:p w14:paraId="52CAA14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1" w:type="dxa"/>
            <w:tcBorders>
              <w:top w:val="nil"/>
              <w:left w:val="nil"/>
              <w:bottom w:val="nil"/>
              <w:right w:val="single" w:sz="4" w:space="0" w:color="auto"/>
            </w:tcBorders>
            <w:shd w:val="clear" w:color="auto" w:fill="auto"/>
            <w:noWrap/>
            <w:vAlign w:val="center"/>
            <w:hideMark/>
          </w:tcPr>
          <w:p w14:paraId="429A7EA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7" w:type="dxa"/>
            <w:tcBorders>
              <w:top w:val="nil"/>
              <w:left w:val="nil"/>
              <w:bottom w:val="nil"/>
              <w:right w:val="nil"/>
            </w:tcBorders>
            <w:shd w:val="clear" w:color="000000" w:fill="DDEBF7"/>
            <w:noWrap/>
            <w:vAlign w:val="center"/>
            <w:hideMark/>
          </w:tcPr>
          <w:p w14:paraId="3BF9C6A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7846C36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DC3B60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15</w:t>
            </w:r>
          </w:p>
        </w:tc>
        <w:tc>
          <w:tcPr>
            <w:tcW w:w="521" w:type="dxa"/>
            <w:tcBorders>
              <w:top w:val="nil"/>
              <w:left w:val="nil"/>
              <w:bottom w:val="nil"/>
              <w:right w:val="nil"/>
            </w:tcBorders>
            <w:shd w:val="clear" w:color="auto" w:fill="auto"/>
            <w:noWrap/>
            <w:vAlign w:val="center"/>
            <w:hideMark/>
          </w:tcPr>
          <w:p w14:paraId="682B734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14:paraId="65F235D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33</w:t>
            </w:r>
          </w:p>
        </w:tc>
        <w:tc>
          <w:tcPr>
            <w:tcW w:w="521" w:type="dxa"/>
            <w:tcBorders>
              <w:top w:val="nil"/>
              <w:left w:val="nil"/>
              <w:bottom w:val="nil"/>
              <w:right w:val="nil"/>
            </w:tcBorders>
            <w:shd w:val="clear" w:color="auto" w:fill="auto"/>
            <w:noWrap/>
            <w:vAlign w:val="center"/>
            <w:hideMark/>
          </w:tcPr>
          <w:p w14:paraId="1809860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30</w:t>
            </w:r>
          </w:p>
        </w:tc>
        <w:tc>
          <w:tcPr>
            <w:tcW w:w="467" w:type="dxa"/>
            <w:tcBorders>
              <w:top w:val="nil"/>
              <w:left w:val="single" w:sz="4" w:space="0" w:color="auto"/>
              <w:bottom w:val="nil"/>
              <w:right w:val="nil"/>
            </w:tcBorders>
            <w:shd w:val="clear" w:color="000000" w:fill="DDEBF7"/>
            <w:noWrap/>
            <w:vAlign w:val="center"/>
            <w:hideMark/>
          </w:tcPr>
          <w:p w14:paraId="40668D9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86</w:t>
            </w:r>
          </w:p>
        </w:tc>
        <w:tc>
          <w:tcPr>
            <w:tcW w:w="575" w:type="dxa"/>
            <w:tcBorders>
              <w:top w:val="nil"/>
              <w:left w:val="nil"/>
              <w:bottom w:val="nil"/>
              <w:right w:val="nil"/>
            </w:tcBorders>
            <w:shd w:val="clear" w:color="auto" w:fill="auto"/>
            <w:noWrap/>
            <w:vAlign w:val="center"/>
            <w:hideMark/>
          </w:tcPr>
          <w:p w14:paraId="39536AD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331</w:t>
            </w:r>
          </w:p>
        </w:tc>
      </w:tr>
      <w:tr w:rsidR="00231F74" w:rsidRPr="0084577B" w14:paraId="437AEEB0" w14:textId="77777777" w:rsidTr="0084577B">
        <w:trPr>
          <w:cantSplit/>
          <w:jc w:val="center"/>
        </w:trPr>
        <w:tc>
          <w:tcPr>
            <w:tcW w:w="826" w:type="dxa"/>
            <w:tcBorders>
              <w:top w:val="nil"/>
              <w:left w:val="nil"/>
              <w:bottom w:val="nil"/>
              <w:right w:val="nil"/>
            </w:tcBorders>
            <w:shd w:val="clear" w:color="auto" w:fill="auto"/>
            <w:noWrap/>
            <w:vAlign w:val="center"/>
            <w:hideMark/>
          </w:tcPr>
          <w:p w14:paraId="3A76FA6A"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291F</w:t>
            </w:r>
          </w:p>
        </w:tc>
        <w:tc>
          <w:tcPr>
            <w:tcW w:w="520" w:type="dxa"/>
            <w:tcBorders>
              <w:top w:val="nil"/>
              <w:left w:val="single" w:sz="4" w:space="0" w:color="auto"/>
              <w:bottom w:val="nil"/>
              <w:right w:val="nil"/>
            </w:tcBorders>
            <w:shd w:val="clear" w:color="000000" w:fill="DDEBF7"/>
            <w:noWrap/>
            <w:vAlign w:val="center"/>
            <w:hideMark/>
          </w:tcPr>
          <w:p w14:paraId="01717DA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w:t>
            </w:r>
          </w:p>
        </w:tc>
        <w:tc>
          <w:tcPr>
            <w:tcW w:w="520" w:type="dxa"/>
            <w:tcBorders>
              <w:top w:val="nil"/>
              <w:left w:val="nil"/>
              <w:bottom w:val="nil"/>
              <w:right w:val="nil"/>
            </w:tcBorders>
            <w:shd w:val="clear" w:color="auto" w:fill="auto"/>
            <w:noWrap/>
            <w:vAlign w:val="center"/>
            <w:hideMark/>
          </w:tcPr>
          <w:p w14:paraId="79EDBAD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16</w:t>
            </w:r>
          </w:p>
        </w:tc>
        <w:tc>
          <w:tcPr>
            <w:tcW w:w="520" w:type="dxa"/>
            <w:tcBorders>
              <w:top w:val="nil"/>
              <w:left w:val="single" w:sz="4" w:space="0" w:color="auto"/>
              <w:bottom w:val="nil"/>
              <w:right w:val="nil"/>
            </w:tcBorders>
            <w:shd w:val="clear" w:color="000000" w:fill="DDEBF7"/>
            <w:noWrap/>
            <w:vAlign w:val="center"/>
            <w:hideMark/>
          </w:tcPr>
          <w:p w14:paraId="3025C82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108</w:t>
            </w:r>
          </w:p>
        </w:tc>
        <w:tc>
          <w:tcPr>
            <w:tcW w:w="520" w:type="dxa"/>
            <w:tcBorders>
              <w:top w:val="nil"/>
              <w:left w:val="nil"/>
              <w:bottom w:val="nil"/>
              <w:right w:val="single" w:sz="4" w:space="0" w:color="auto"/>
            </w:tcBorders>
            <w:shd w:val="clear" w:color="auto" w:fill="auto"/>
            <w:noWrap/>
            <w:vAlign w:val="center"/>
            <w:hideMark/>
          </w:tcPr>
          <w:p w14:paraId="347BB9A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139</w:t>
            </w:r>
          </w:p>
        </w:tc>
        <w:tc>
          <w:tcPr>
            <w:tcW w:w="524" w:type="dxa"/>
            <w:tcBorders>
              <w:top w:val="nil"/>
              <w:left w:val="nil"/>
              <w:bottom w:val="nil"/>
              <w:right w:val="nil"/>
            </w:tcBorders>
            <w:shd w:val="clear" w:color="000000" w:fill="DDEBF7"/>
            <w:noWrap/>
            <w:vAlign w:val="center"/>
            <w:hideMark/>
          </w:tcPr>
          <w:p w14:paraId="098E652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4" w:type="dxa"/>
            <w:tcBorders>
              <w:top w:val="nil"/>
              <w:left w:val="nil"/>
              <w:bottom w:val="nil"/>
              <w:right w:val="nil"/>
            </w:tcBorders>
            <w:shd w:val="clear" w:color="auto" w:fill="auto"/>
            <w:noWrap/>
            <w:vAlign w:val="center"/>
            <w:hideMark/>
          </w:tcPr>
          <w:p w14:paraId="36CB846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8A41BB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0AC83EA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3F19751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29</w:t>
            </w:r>
          </w:p>
        </w:tc>
        <w:tc>
          <w:tcPr>
            <w:tcW w:w="575" w:type="dxa"/>
            <w:tcBorders>
              <w:top w:val="nil"/>
              <w:left w:val="nil"/>
              <w:bottom w:val="nil"/>
              <w:right w:val="nil"/>
            </w:tcBorders>
            <w:shd w:val="clear" w:color="auto" w:fill="auto"/>
            <w:noWrap/>
            <w:vAlign w:val="center"/>
            <w:hideMark/>
          </w:tcPr>
          <w:p w14:paraId="4EAD27E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14:paraId="63E0A62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3C52185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347C2E4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1B08128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FBB18B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7AEDD6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519" w:type="dxa"/>
            <w:tcBorders>
              <w:top w:val="nil"/>
              <w:left w:val="single" w:sz="4" w:space="0" w:color="auto"/>
              <w:bottom w:val="nil"/>
              <w:right w:val="nil"/>
            </w:tcBorders>
            <w:shd w:val="clear" w:color="000000" w:fill="DDEBF7"/>
            <w:noWrap/>
            <w:vAlign w:val="center"/>
            <w:hideMark/>
          </w:tcPr>
          <w:p w14:paraId="3A70542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21" w:type="dxa"/>
            <w:tcBorders>
              <w:top w:val="nil"/>
              <w:left w:val="nil"/>
              <w:bottom w:val="nil"/>
              <w:right w:val="nil"/>
            </w:tcBorders>
            <w:shd w:val="clear" w:color="auto" w:fill="auto"/>
            <w:noWrap/>
            <w:vAlign w:val="center"/>
            <w:hideMark/>
          </w:tcPr>
          <w:p w14:paraId="0258CAD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26</w:t>
            </w:r>
          </w:p>
        </w:tc>
        <w:tc>
          <w:tcPr>
            <w:tcW w:w="467" w:type="dxa"/>
            <w:tcBorders>
              <w:top w:val="nil"/>
              <w:left w:val="single" w:sz="4" w:space="0" w:color="auto"/>
              <w:bottom w:val="nil"/>
              <w:right w:val="nil"/>
            </w:tcBorders>
            <w:shd w:val="clear" w:color="000000" w:fill="DDEBF7"/>
            <w:noWrap/>
            <w:vAlign w:val="center"/>
            <w:hideMark/>
          </w:tcPr>
          <w:p w14:paraId="236B355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20</w:t>
            </w:r>
          </w:p>
        </w:tc>
        <w:tc>
          <w:tcPr>
            <w:tcW w:w="575" w:type="dxa"/>
            <w:tcBorders>
              <w:top w:val="nil"/>
              <w:left w:val="nil"/>
              <w:bottom w:val="nil"/>
              <w:right w:val="nil"/>
            </w:tcBorders>
            <w:shd w:val="clear" w:color="auto" w:fill="auto"/>
            <w:noWrap/>
            <w:vAlign w:val="center"/>
            <w:hideMark/>
          </w:tcPr>
          <w:p w14:paraId="62E9EEC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105</w:t>
            </w:r>
          </w:p>
        </w:tc>
      </w:tr>
      <w:tr w:rsidR="00231F74" w:rsidRPr="0084577B" w14:paraId="6075C247" w14:textId="77777777" w:rsidTr="0084577B">
        <w:trPr>
          <w:cantSplit/>
          <w:jc w:val="center"/>
        </w:trPr>
        <w:tc>
          <w:tcPr>
            <w:tcW w:w="826" w:type="dxa"/>
            <w:tcBorders>
              <w:top w:val="nil"/>
              <w:left w:val="nil"/>
              <w:bottom w:val="nil"/>
              <w:right w:val="nil"/>
            </w:tcBorders>
            <w:shd w:val="clear" w:color="auto" w:fill="auto"/>
            <w:noWrap/>
            <w:vAlign w:val="center"/>
            <w:hideMark/>
          </w:tcPr>
          <w:p w14:paraId="5E23A2F6"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296F</w:t>
            </w:r>
          </w:p>
        </w:tc>
        <w:tc>
          <w:tcPr>
            <w:tcW w:w="520" w:type="dxa"/>
            <w:tcBorders>
              <w:top w:val="nil"/>
              <w:left w:val="single" w:sz="4" w:space="0" w:color="auto"/>
              <w:bottom w:val="nil"/>
              <w:right w:val="nil"/>
            </w:tcBorders>
            <w:shd w:val="clear" w:color="000000" w:fill="DDEBF7"/>
            <w:noWrap/>
            <w:vAlign w:val="center"/>
            <w:hideMark/>
          </w:tcPr>
          <w:p w14:paraId="182FAD1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28</w:t>
            </w:r>
          </w:p>
        </w:tc>
        <w:tc>
          <w:tcPr>
            <w:tcW w:w="520" w:type="dxa"/>
            <w:tcBorders>
              <w:top w:val="nil"/>
              <w:left w:val="nil"/>
              <w:bottom w:val="nil"/>
              <w:right w:val="nil"/>
            </w:tcBorders>
            <w:shd w:val="clear" w:color="auto" w:fill="auto"/>
            <w:noWrap/>
            <w:vAlign w:val="center"/>
            <w:hideMark/>
          </w:tcPr>
          <w:p w14:paraId="780FBFD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14:paraId="0F3E8FD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100</w:t>
            </w:r>
          </w:p>
        </w:tc>
        <w:tc>
          <w:tcPr>
            <w:tcW w:w="520" w:type="dxa"/>
            <w:tcBorders>
              <w:top w:val="nil"/>
              <w:left w:val="nil"/>
              <w:bottom w:val="nil"/>
              <w:right w:val="single" w:sz="4" w:space="0" w:color="auto"/>
            </w:tcBorders>
            <w:shd w:val="clear" w:color="auto" w:fill="auto"/>
            <w:noWrap/>
            <w:vAlign w:val="center"/>
            <w:hideMark/>
          </w:tcPr>
          <w:p w14:paraId="6E20052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147</w:t>
            </w:r>
          </w:p>
        </w:tc>
        <w:tc>
          <w:tcPr>
            <w:tcW w:w="524" w:type="dxa"/>
            <w:tcBorders>
              <w:top w:val="nil"/>
              <w:left w:val="nil"/>
              <w:bottom w:val="nil"/>
              <w:right w:val="nil"/>
            </w:tcBorders>
            <w:shd w:val="clear" w:color="000000" w:fill="DDEBF7"/>
            <w:noWrap/>
            <w:vAlign w:val="center"/>
            <w:hideMark/>
          </w:tcPr>
          <w:p w14:paraId="5D72031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17</w:t>
            </w:r>
          </w:p>
        </w:tc>
        <w:tc>
          <w:tcPr>
            <w:tcW w:w="524" w:type="dxa"/>
            <w:tcBorders>
              <w:top w:val="nil"/>
              <w:left w:val="nil"/>
              <w:bottom w:val="nil"/>
              <w:right w:val="nil"/>
            </w:tcBorders>
            <w:shd w:val="clear" w:color="auto" w:fill="auto"/>
            <w:noWrap/>
            <w:vAlign w:val="center"/>
            <w:hideMark/>
          </w:tcPr>
          <w:p w14:paraId="79EDF22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26</w:t>
            </w:r>
          </w:p>
        </w:tc>
        <w:tc>
          <w:tcPr>
            <w:tcW w:w="519" w:type="dxa"/>
            <w:tcBorders>
              <w:top w:val="nil"/>
              <w:left w:val="single" w:sz="4" w:space="0" w:color="auto"/>
              <w:bottom w:val="nil"/>
              <w:right w:val="nil"/>
            </w:tcBorders>
            <w:shd w:val="clear" w:color="000000" w:fill="DDEBF7"/>
            <w:noWrap/>
            <w:vAlign w:val="center"/>
            <w:hideMark/>
          </w:tcPr>
          <w:p w14:paraId="386FD01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48E90A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5C50BE3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w:t>
            </w:r>
          </w:p>
        </w:tc>
        <w:tc>
          <w:tcPr>
            <w:tcW w:w="575" w:type="dxa"/>
            <w:tcBorders>
              <w:top w:val="nil"/>
              <w:left w:val="nil"/>
              <w:bottom w:val="nil"/>
              <w:right w:val="nil"/>
            </w:tcBorders>
            <w:shd w:val="clear" w:color="auto" w:fill="auto"/>
            <w:noWrap/>
            <w:vAlign w:val="center"/>
            <w:hideMark/>
          </w:tcPr>
          <w:p w14:paraId="209D685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1B8CC3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397E2D9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17" w:type="dxa"/>
            <w:tcBorders>
              <w:top w:val="nil"/>
              <w:left w:val="nil"/>
              <w:bottom w:val="nil"/>
              <w:right w:val="nil"/>
            </w:tcBorders>
            <w:shd w:val="clear" w:color="000000" w:fill="DDEBF7"/>
            <w:noWrap/>
            <w:vAlign w:val="center"/>
            <w:hideMark/>
          </w:tcPr>
          <w:p w14:paraId="38A7159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7CF48D6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CE2C90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33469BA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519" w:type="dxa"/>
            <w:tcBorders>
              <w:top w:val="nil"/>
              <w:left w:val="single" w:sz="4" w:space="0" w:color="auto"/>
              <w:bottom w:val="nil"/>
              <w:right w:val="nil"/>
            </w:tcBorders>
            <w:shd w:val="clear" w:color="000000" w:fill="DDEBF7"/>
            <w:noWrap/>
            <w:vAlign w:val="center"/>
            <w:hideMark/>
          </w:tcPr>
          <w:p w14:paraId="36CE69E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w:t>
            </w:r>
          </w:p>
        </w:tc>
        <w:tc>
          <w:tcPr>
            <w:tcW w:w="521" w:type="dxa"/>
            <w:tcBorders>
              <w:top w:val="nil"/>
              <w:left w:val="nil"/>
              <w:bottom w:val="nil"/>
              <w:right w:val="nil"/>
            </w:tcBorders>
            <w:shd w:val="clear" w:color="auto" w:fill="auto"/>
            <w:noWrap/>
            <w:vAlign w:val="center"/>
            <w:hideMark/>
          </w:tcPr>
          <w:p w14:paraId="27C09B2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16</w:t>
            </w:r>
          </w:p>
        </w:tc>
        <w:tc>
          <w:tcPr>
            <w:tcW w:w="467" w:type="dxa"/>
            <w:tcBorders>
              <w:top w:val="nil"/>
              <w:left w:val="single" w:sz="4" w:space="0" w:color="auto"/>
              <w:bottom w:val="nil"/>
              <w:right w:val="nil"/>
            </w:tcBorders>
            <w:shd w:val="clear" w:color="000000" w:fill="DDEBF7"/>
            <w:noWrap/>
            <w:vAlign w:val="center"/>
            <w:hideMark/>
          </w:tcPr>
          <w:p w14:paraId="230D0CC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39</w:t>
            </w:r>
          </w:p>
        </w:tc>
        <w:tc>
          <w:tcPr>
            <w:tcW w:w="575" w:type="dxa"/>
            <w:tcBorders>
              <w:top w:val="nil"/>
              <w:left w:val="nil"/>
              <w:bottom w:val="nil"/>
              <w:right w:val="nil"/>
            </w:tcBorders>
            <w:shd w:val="clear" w:color="auto" w:fill="auto"/>
            <w:noWrap/>
            <w:vAlign w:val="center"/>
            <w:hideMark/>
          </w:tcPr>
          <w:p w14:paraId="46AFC71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73</w:t>
            </w:r>
          </w:p>
        </w:tc>
      </w:tr>
      <w:tr w:rsidR="00231F74" w:rsidRPr="0084577B" w14:paraId="6442F390" w14:textId="77777777" w:rsidTr="0084577B">
        <w:trPr>
          <w:cantSplit/>
          <w:jc w:val="center"/>
        </w:trPr>
        <w:tc>
          <w:tcPr>
            <w:tcW w:w="826" w:type="dxa"/>
            <w:tcBorders>
              <w:top w:val="nil"/>
              <w:left w:val="nil"/>
              <w:bottom w:val="nil"/>
              <w:right w:val="nil"/>
            </w:tcBorders>
            <w:shd w:val="clear" w:color="auto" w:fill="auto"/>
            <w:noWrap/>
            <w:vAlign w:val="center"/>
            <w:hideMark/>
          </w:tcPr>
          <w:p w14:paraId="20AB007A"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297F</w:t>
            </w:r>
          </w:p>
        </w:tc>
        <w:tc>
          <w:tcPr>
            <w:tcW w:w="520" w:type="dxa"/>
            <w:tcBorders>
              <w:top w:val="nil"/>
              <w:left w:val="single" w:sz="4" w:space="0" w:color="auto"/>
              <w:bottom w:val="nil"/>
              <w:right w:val="nil"/>
            </w:tcBorders>
            <w:shd w:val="clear" w:color="000000" w:fill="DDEBF7"/>
            <w:noWrap/>
            <w:vAlign w:val="center"/>
            <w:hideMark/>
          </w:tcPr>
          <w:p w14:paraId="5B3E044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16</w:t>
            </w:r>
          </w:p>
        </w:tc>
        <w:tc>
          <w:tcPr>
            <w:tcW w:w="520" w:type="dxa"/>
            <w:tcBorders>
              <w:top w:val="nil"/>
              <w:left w:val="nil"/>
              <w:bottom w:val="nil"/>
              <w:right w:val="nil"/>
            </w:tcBorders>
            <w:shd w:val="clear" w:color="auto" w:fill="auto"/>
            <w:noWrap/>
            <w:vAlign w:val="center"/>
            <w:hideMark/>
          </w:tcPr>
          <w:p w14:paraId="7536642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18</w:t>
            </w:r>
          </w:p>
        </w:tc>
        <w:tc>
          <w:tcPr>
            <w:tcW w:w="520" w:type="dxa"/>
            <w:tcBorders>
              <w:top w:val="nil"/>
              <w:left w:val="single" w:sz="4" w:space="0" w:color="auto"/>
              <w:bottom w:val="nil"/>
              <w:right w:val="nil"/>
            </w:tcBorders>
            <w:shd w:val="clear" w:color="000000" w:fill="DDEBF7"/>
            <w:noWrap/>
            <w:vAlign w:val="center"/>
            <w:hideMark/>
          </w:tcPr>
          <w:p w14:paraId="42AD99B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154</w:t>
            </w:r>
          </w:p>
        </w:tc>
        <w:tc>
          <w:tcPr>
            <w:tcW w:w="520" w:type="dxa"/>
            <w:tcBorders>
              <w:top w:val="nil"/>
              <w:left w:val="nil"/>
              <w:bottom w:val="nil"/>
              <w:right w:val="single" w:sz="4" w:space="0" w:color="auto"/>
            </w:tcBorders>
            <w:shd w:val="clear" w:color="auto" w:fill="auto"/>
            <w:noWrap/>
            <w:vAlign w:val="center"/>
            <w:hideMark/>
          </w:tcPr>
          <w:p w14:paraId="18EDEDA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139</w:t>
            </w:r>
          </w:p>
        </w:tc>
        <w:tc>
          <w:tcPr>
            <w:tcW w:w="524" w:type="dxa"/>
            <w:tcBorders>
              <w:top w:val="nil"/>
              <w:left w:val="nil"/>
              <w:bottom w:val="nil"/>
              <w:right w:val="nil"/>
            </w:tcBorders>
            <w:shd w:val="clear" w:color="000000" w:fill="DDEBF7"/>
            <w:noWrap/>
            <w:vAlign w:val="center"/>
            <w:hideMark/>
          </w:tcPr>
          <w:p w14:paraId="7AC2C4A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33</w:t>
            </w:r>
          </w:p>
        </w:tc>
        <w:tc>
          <w:tcPr>
            <w:tcW w:w="524" w:type="dxa"/>
            <w:tcBorders>
              <w:top w:val="nil"/>
              <w:left w:val="nil"/>
              <w:bottom w:val="nil"/>
              <w:right w:val="nil"/>
            </w:tcBorders>
            <w:shd w:val="clear" w:color="auto" w:fill="auto"/>
            <w:noWrap/>
            <w:vAlign w:val="center"/>
            <w:hideMark/>
          </w:tcPr>
          <w:p w14:paraId="1D003D1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33</w:t>
            </w:r>
          </w:p>
        </w:tc>
        <w:tc>
          <w:tcPr>
            <w:tcW w:w="519" w:type="dxa"/>
            <w:tcBorders>
              <w:top w:val="nil"/>
              <w:left w:val="single" w:sz="4" w:space="0" w:color="auto"/>
              <w:bottom w:val="nil"/>
              <w:right w:val="nil"/>
            </w:tcBorders>
            <w:shd w:val="clear" w:color="000000" w:fill="DDEBF7"/>
            <w:noWrap/>
            <w:vAlign w:val="center"/>
            <w:hideMark/>
          </w:tcPr>
          <w:p w14:paraId="2D33D11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7E9AC0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1A7A9E9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575" w:type="dxa"/>
            <w:tcBorders>
              <w:top w:val="nil"/>
              <w:left w:val="nil"/>
              <w:bottom w:val="nil"/>
              <w:right w:val="nil"/>
            </w:tcBorders>
            <w:shd w:val="clear" w:color="auto" w:fill="auto"/>
            <w:noWrap/>
            <w:vAlign w:val="center"/>
            <w:hideMark/>
          </w:tcPr>
          <w:p w14:paraId="6D22798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E9CB06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3C28CF4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04A427B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289554C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3E31FD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3B48DC5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538A9C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17</w:t>
            </w:r>
          </w:p>
        </w:tc>
        <w:tc>
          <w:tcPr>
            <w:tcW w:w="521" w:type="dxa"/>
            <w:tcBorders>
              <w:top w:val="nil"/>
              <w:left w:val="nil"/>
              <w:bottom w:val="nil"/>
              <w:right w:val="nil"/>
            </w:tcBorders>
            <w:shd w:val="clear" w:color="auto" w:fill="auto"/>
            <w:noWrap/>
            <w:vAlign w:val="center"/>
            <w:hideMark/>
          </w:tcPr>
          <w:p w14:paraId="19D6F4E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w:t>
            </w:r>
          </w:p>
        </w:tc>
        <w:tc>
          <w:tcPr>
            <w:tcW w:w="467" w:type="dxa"/>
            <w:tcBorders>
              <w:top w:val="nil"/>
              <w:left w:val="single" w:sz="4" w:space="0" w:color="auto"/>
              <w:bottom w:val="nil"/>
              <w:right w:val="nil"/>
            </w:tcBorders>
            <w:shd w:val="clear" w:color="000000" w:fill="DDEBF7"/>
            <w:noWrap/>
            <w:vAlign w:val="center"/>
            <w:hideMark/>
          </w:tcPr>
          <w:p w14:paraId="667E8DF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w:t>
            </w:r>
          </w:p>
        </w:tc>
        <w:tc>
          <w:tcPr>
            <w:tcW w:w="575" w:type="dxa"/>
            <w:tcBorders>
              <w:top w:val="nil"/>
              <w:left w:val="nil"/>
              <w:bottom w:val="nil"/>
              <w:right w:val="nil"/>
            </w:tcBorders>
            <w:shd w:val="clear" w:color="auto" w:fill="auto"/>
            <w:noWrap/>
            <w:vAlign w:val="center"/>
            <w:hideMark/>
          </w:tcPr>
          <w:p w14:paraId="20186E0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68</w:t>
            </w:r>
          </w:p>
        </w:tc>
      </w:tr>
      <w:tr w:rsidR="00231F74" w:rsidRPr="0084577B" w14:paraId="253EAE20" w14:textId="77777777" w:rsidTr="0084577B">
        <w:trPr>
          <w:cantSplit/>
          <w:jc w:val="center"/>
        </w:trPr>
        <w:tc>
          <w:tcPr>
            <w:tcW w:w="826" w:type="dxa"/>
            <w:tcBorders>
              <w:top w:val="nil"/>
              <w:left w:val="nil"/>
              <w:bottom w:val="single" w:sz="4" w:space="0" w:color="auto"/>
              <w:right w:val="nil"/>
            </w:tcBorders>
            <w:shd w:val="clear" w:color="auto" w:fill="auto"/>
            <w:noWrap/>
            <w:vAlign w:val="center"/>
            <w:hideMark/>
          </w:tcPr>
          <w:p w14:paraId="7786CB67"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307F</w:t>
            </w:r>
          </w:p>
        </w:tc>
        <w:tc>
          <w:tcPr>
            <w:tcW w:w="520" w:type="dxa"/>
            <w:tcBorders>
              <w:top w:val="nil"/>
              <w:left w:val="single" w:sz="4" w:space="0" w:color="auto"/>
              <w:bottom w:val="single" w:sz="4" w:space="0" w:color="auto"/>
              <w:right w:val="nil"/>
            </w:tcBorders>
            <w:shd w:val="clear" w:color="000000" w:fill="DDEBF7"/>
            <w:noWrap/>
            <w:vAlign w:val="center"/>
            <w:hideMark/>
          </w:tcPr>
          <w:p w14:paraId="0936246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71</w:t>
            </w:r>
          </w:p>
        </w:tc>
        <w:tc>
          <w:tcPr>
            <w:tcW w:w="520" w:type="dxa"/>
            <w:tcBorders>
              <w:top w:val="nil"/>
              <w:left w:val="nil"/>
              <w:bottom w:val="single" w:sz="4" w:space="0" w:color="auto"/>
              <w:right w:val="nil"/>
            </w:tcBorders>
            <w:shd w:val="clear" w:color="auto" w:fill="auto"/>
            <w:noWrap/>
            <w:vAlign w:val="center"/>
            <w:hideMark/>
          </w:tcPr>
          <w:p w14:paraId="7D206D1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50</w:t>
            </w:r>
          </w:p>
        </w:tc>
        <w:tc>
          <w:tcPr>
            <w:tcW w:w="520" w:type="dxa"/>
            <w:tcBorders>
              <w:top w:val="nil"/>
              <w:left w:val="single" w:sz="4" w:space="0" w:color="auto"/>
              <w:bottom w:val="single" w:sz="4" w:space="0" w:color="auto"/>
              <w:right w:val="nil"/>
            </w:tcBorders>
            <w:shd w:val="clear" w:color="000000" w:fill="DDEBF7"/>
            <w:noWrap/>
            <w:vAlign w:val="center"/>
            <w:hideMark/>
          </w:tcPr>
          <w:p w14:paraId="6006297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321</w:t>
            </w:r>
          </w:p>
        </w:tc>
        <w:tc>
          <w:tcPr>
            <w:tcW w:w="520" w:type="dxa"/>
            <w:tcBorders>
              <w:top w:val="nil"/>
              <w:left w:val="nil"/>
              <w:bottom w:val="single" w:sz="4" w:space="0" w:color="auto"/>
              <w:right w:val="single" w:sz="4" w:space="0" w:color="auto"/>
            </w:tcBorders>
            <w:shd w:val="clear" w:color="auto" w:fill="auto"/>
            <w:noWrap/>
            <w:vAlign w:val="center"/>
            <w:hideMark/>
          </w:tcPr>
          <w:p w14:paraId="67712B2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101</w:t>
            </w:r>
          </w:p>
        </w:tc>
        <w:tc>
          <w:tcPr>
            <w:tcW w:w="524" w:type="dxa"/>
            <w:tcBorders>
              <w:top w:val="nil"/>
              <w:left w:val="nil"/>
              <w:bottom w:val="single" w:sz="4" w:space="0" w:color="auto"/>
              <w:right w:val="nil"/>
            </w:tcBorders>
            <w:shd w:val="clear" w:color="000000" w:fill="DDEBF7"/>
            <w:noWrap/>
            <w:vAlign w:val="center"/>
            <w:hideMark/>
          </w:tcPr>
          <w:p w14:paraId="7B91FD4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44</w:t>
            </w:r>
          </w:p>
        </w:tc>
        <w:tc>
          <w:tcPr>
            <w:tcW w:w="524" w:type="dxa"/>
            <w:tcBorders>
              <w:top w:val="nil"/>
              <w:left w:val="nil"/>
              <w:bottom w:val="single" w:sz="4" w:space="0" w:color="auto"/>
              <w:right w:val="nil"/>
            </w:tcBorders>
            <w:shd w:val="clear" w:color="auto" w:fill="auto"/>
            <w:noWrap/>
            <w:vAlign w:val="center"/>
            <w:hideMark/>
          </w:tcPr>
          <w:p w14:paraId="2AAE021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44</w:t>
            </w:r>
          </w:p>
        </w:tc>
        <w:tc>
          <w:tcPr>
            <w:tcW w:w="519" w:type="dxa"/>
            <w:tcBorders>
              <w:top w:val="nil"/>
              <w:left w:val="single" w:sz="4" w:space="0" w:color="auto"/>
              <w:bottom w:val="single" w:sz="4" w:space="0" w:color="auto"/>
              <w:right w:val="nil"/>
            </w:tcBorders>
            <w:shd w:val="clear" w:color="000000" w:fill="DDEBF7"/>
            <w:noWrap/>
            <w:vAlign w:val="center"/>
            <w:hideMark/>
          </w:tcPr>
          <w:p w14:paraId="7092942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21" w:type="dxa"/>
            <w:tcBorders>
              <w:top w:val="nil"/>
              <w:left w:val="nil"/>
              <w:bottom w:val="single" w:sz="4" w:space="0" w:color="auto"/>
              <w:right w:val="nil"/>
            </w:tcBorders>
            <w:shd w:val="clear" w:color="auto" w:fill="auto"/>
            <w:noWrap/>
            <w:vAlign w:val="center"/>
            <w:hideMark/>
          </w:tcPr>
          <w:p w14:paraId="424A82A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467" w:type="dxa"/>
            <w:tcBorders>
              <w:top w:val="nil"/>
              <w:left w:val="single" w:sz="8" w:space="0" w:color="auto"/>
              <w:bottom w:val="single" w:sz="4" w:space="0" w:color="auto"/>
              <w:right w:val="nil"/>
            </w:tcBorders>
            <w:shd w:val="clear" w:color="000000" w:fill="DDEBF7"/>
            <w:noWrap/>
            <w:vAlign w:val="center"/>
            <w:hideMark/>
          </w:tcPr>
          <w:p w14:paraId="3F83C68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single" w:sz="4" w:space="0" w:color="auto"/>
              <w:right w:val="nil"/>
            </w:tcBorders>
            <w:shd w:val="clear" w:color="auto" w:fill="auto"/>
            <w:noWrap/>
            <w:vAlign w:val="center"/>
            <w:hideMark/>
          </w:tcPr>
          <w:p w14:paraId="3D6495F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56DA0BE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single" w:sz="4" w:space="0" w:color="auto"/>
              <w:right w:val="single" w:sz="4" w:space="0" w:color="auto"/>
            </w:tcBorders>
            <w:shd w:val="clear" w:color="auto" w:fill="auto"/>
            <w:noWrap/>
            <w:vAlign w:val="center"/>
            <w:hideMark/>
          </w:tcPr>
          <w:p w14:paraId="0607A1B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7" w:type="dxa"/>
            <w:tcBorders>
              <w:top w:val="nil"/>
              <w:left w:val="nil"/>
              <w:bottom w:val="single" w:sz="4" w:space="0" w:color="auto"/>
              <w:right w:val="nil"/>
            </w:tcBorders>
            <w:shd w:val="clear" w:color="000000" w:fill="DDEBF7"/>
            <w:noWrap/>
            <w:vAlign w:val="center"/>
            <w:hideMark/>
          </w:tcPr>
          <w:p w14:paraId="6DD2D80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single" w:sz="4" w:space="0" w:color="auto"/>
              <w:right w:val="nil"/>
            </w:tcBorders>
            <w:shd w:val="clear" w:color="auto" w:fill="auto"/>
            <w:noWrap/>
            <w:vAlign w:val="center"/>
            <w:hideMark/>
          </w:tcPr>
          <w:p w14:paraId="4CB7088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24CFA1B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14:paraId="4C7C1F4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19" w:type="dxa"/>
            <w:tcBorders>
              <w:top w:val="nil"/>
              <w:left w:val="single" w:sz="4" w:space="0" w:color="auto"/>
              <w:bottom w:val="single" w:sz="4" w:space="0" w:color="auto"/>
              <w:right w:val="nil"/>
            </w:tcBorders>
            <w:shd w:val="clear" w:color="000000" w:fill="DDEBF7"/>
            <w:noWrap/>
            <w:vAlign w:val="center"/>
            <w:hideMark/>
          </w:tcPr>
          <w:p w14:paraId="50C7F3C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521" w:type="dxa"/>
            <w:tcBorders>
              <w:top w:val="nil"/>
              <w:left w:val="nil"/>
              <w:bottom w:val="single" w:sz="4" w:space="0" w:color="auto"/>
              <w:right w:val="nil"/>
            </w:tcBorders>
            <w:shd w:val="clear" w:color="auto" w:fill="auto"/>
            <w:noWrap/>
            <w:vAlign w:val="center"/>
            <w:hideMark/>
          </w:tcPr>
          <w:p w14:paraId="21DFFA1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467" w:type="dxa"/>
            <w:tcBorders>
              <w:top w:val="nil"/>
              <w:left w:val="single" w:sz="4" w:space="0" w:color="auto"/>
              <w:bottom w:val="single" w:sz="4" w:space="0" w:color="auto"/>
              <w:right w:val="nil"/>
            </w:tcBorders>
            <w:shd w:val="clear" w:color="000000" w:fill="DDEBF7"/>
            <w:noWrap/>
            <w:vAlign w:val="center"/>
            <w:hideMark/>
          </w:tcPr>
          <w:p w14:paraId="288A84F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56</w:t>
            </w:r>
          </w:p>
        </w:tc>
        <w:tc>
          <w:tcPr>
            <w:tcW w:w="575" w:type="dxa"/>
            <w:tcBorders>
              <w:top w:val="nil"/>
              <w:left w:val="nil"/>
              <w:bottom w:val="single" w:sz="4" w:space="0" w:color="auto"/>
              <w:right w:val="nil"/>
            </w:tcBorders>
            <w:shd w:val="clear" w:color="auto" w:fill="auto"/>
            <w:noWrap/>
            <w:vAlign w:val="center"/>
            <w:hideMark/>
          </w:tcPr>
          <w:p w14:paraId="651D046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129</w:t>
            </w:r>
          </w:p>
        </w:tc>
      </w:tr>
      <w:tr w:rsidR="00231F74" w:rsidRPr="0084577B" w14:paraId="76F43533" w14:textId="77777777" w:rsidTr="0084577B">
        <w:trPr>
          <w:cantSplit/>
          <w:jc w:val="center"/>
        </w:trPr>
        <w:tc>
          <w:tcPr>
            <w:tcW w:w="826" w:type="dxa"/>
            <w:tcBorders>
              <w:top w:val="nil"/>
              <w:left w:val="nil"/>
              <w:bottom w:val="nil"/>
              <w:right w:val="nil"/>
            </w:tcBorders>
            <w:shd w:val="clear" w:color="auto" w:fill="auto"/>
            <w:noWrap/>
            <w:vAlign w:val="center"/>
            <w:hideMark/>
          </w:tcPr>
          <w:p w14:paraId="70AAB8C5"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305F</w:t>
            </w:r>
          </w:p>
        </w:tc>
        <w:tc>
          <w:tcPr>
            <w:tcW w:w="520" w:type="dxa"/>
            <w:tcBorders>
              <w:top w:val="nil"/>
              <w:left w:val="single" w:sz="4" w:space="0" w:color="auto"/>
              <w:bottom w:val="nil"/>
              <w:right w:val="nil"/>
            </w:tcBorders>
            <w:shd w:val="clear" w:color="000000" w:fill="DDEBF7"/>
            <w:noWrap/>
            <w:vAlign w:val="center"/>
            <w:hideMark/>
          </w:tcPr>
          <w:p w14:paraId="607F51C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57</w:t>
            </w:r>
          </w:p>
        </w:tc>
        <w:tc>
          <w:tcPr>
            <w:tcW w:w="520" w:type="dxa"/>
            <w:tcBorders>
              <w:top w:val="nil"/>
              <w:left w:val="nil"/>
              <w:bottom w:val="nil"/>
              <w:right w:val="nil"/>
            </w:tcBorders>
            <w:shd w:val="clear" w:color="auto" w:fill="auto"/>
            <w:noWrap/>
            <w:vAlign w:val="center"/>
            <w:hideMark/>
          </w:tcPr>
          <w:p w14:paraId="0F71350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59</w:t>
            </w:r>
          </w:p>
        </w:tc>
        <w:tc>
          <w:tcPr>
            <w:tcW w:w="520" w:type="dxa"/>
            <w:tcBorders>
              <w:top w:val="nil"/>
              <w:left w:val="single" w:sz="4" w:space="0" w:color="auto"/>
              <w:bottom w:val="nil"/>
              <w:right w:val="nil"/>
            </w:tcBorders>
            <w:shd w:val="clear" w:color="000000" w:fill="DDEBF7"/>
            <w:noWrap/>
            <w:vAlign w:val="center"/>
            <w:hideMark/>
          </w:tcPr>
          <w:p w14:paraId="050B4EE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107</w:t>
            </w:r>
          </w:p>
        </w:tc>
        <w:tc>
          <w:tcPr>
            <w:tcW w:w="520" w:type="dxa"/>
            <w:tcBorders>
              <w:top w:val="nil"/>
              <w:left w:val="nil"/>
              <w:bottom w:val="nil"/>
              <w:right w:val="single" w:sz="4" w:space="0" w:color="auto"/>
            </w:tcBorders>
            <w:shd w:val="clear" w:color="auto" w:fill="auto"/>
            <w:noWrap/>
            <w:vAlign w:val="center"/>
            <w:hideMark/>
          </w:tcPr>
          <w:p w14:paraId="1DDF41E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51</w:t>
            </w:r>
          </w:p>
        </w:tc>
        <w:tc>
          <w:tcPr>
            <w:tcW w:w="524" w:type="dxa"/>
            <w:tcBorders>
              <w:top w:val="nil"/>
              <w:left w:val="nil"/>
              <w:bottom w:val="nil"/>
              <w:right w:val="nil"/>
            </w:tcBorders>
            <w:shd w:val="clear" w:color="000000" w:fill="DDEBF7"/>
            <w:noWrap/>
            <w:vAlign w:val="center"/>
            <w:hideMark/>
          </w:tcPr>
          <w:p w14:paraId="18EFD4B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43BF76B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33A6AA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31B560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1AC0029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53302F9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14:paraId="7A9EEB2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w:t>
            </w:r>
          </w:p>
        </w:tc>
        <w:tc>
          <w:tcPr>
            <w:tcW w:w="521" w:type="dxa"/>
            <w:tcBorders>
              <w:top w:val="nil"/>
              <w:left w:val="nil"/>
              <w:bottom w:val="nil"/>
              <w:right w:val="single" w:sz="4" w:space="0" w:color="auto"/>
            </w:tcBorders>
            <w:shd w:val="clear" w:color="auto" w:fill="auto"/>
            <w:noWrap/>
            <w:vAlign w:val="center"/>
            <w:hideMark/>
          </w:tcPr>
          <w:p w14:paraId="3DAF361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05BA055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617" w:type="dxa"/>
            <w:tcBorders>
              <w:top w:val="nil"/>
              <w:left w:val="nil"/>
              <w:bottom w:val="nil"/>
              <w:right w:val="nil"/>
            </w:tcBorders>
            <w:shd w:val="clear" w:color="auto" w:fill="auto"/>
            <w:noWrap/>
            <w:vAlign w:val="center"/>
            <w:hideMark/>
          </w:tcPr>
          <w:p w14:paraId="4C6C9CC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DC81A0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w:t>
            </w:r>
          </w:p>
        </w:tc>
        <w:tc>
          <w:tcPr>
            <w:tcW w:w="521" w:type="dxa"/>
            <w:tcBorders>
              <w:top w:val="nil"/>
              <w:left w:val="nil"/>
              <w:bottom w:val="nil"/>
              <w:right w:val="nil"/>
            </w:tcBorders>
            <w:shd w:val="clear" w:color="auto" w:fill="auto"/>
            <w:noWrap/>
            <w:vAlign w:val="center"/>
            <w:hideMark/>
          </w:tcPr>
          <w:p w14:paraId="009C135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7E9E56C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1B7310C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467" w:type="dxa"/>
            <w:tcBorders>
              <w:top w:val="nil"/>
              <w:left w:val="single" w:sz="4" w:space="0" w:color="auto"/>
              <w:bottom w:val="nil"/>
              <w:right w:val="nil"/>
            </w:tcBorders>
            <w:shd w:val="clear" w:color="000000" w:fill="DDEBF7"/>
            <w:noWrap/>
            <w:vAlign w:val="center"/>
            <w:hideMark/>
          </w:tcPr>
          <w:p w14:paraId="28570EB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31</w:t>
            </w:r>
          </w:p>
        </w:tc>
        <w:tc>
          <w:tcPr>
            <w:tcW w:w="575" w:type="dxa"/>
            <w:tcBorders>
              <w:top w:val="nil"/>
              <w:left w:val="nil"/>
              <w:bottom w:val="nil"/>
              <w:right w:val="nil"/>
            </w:tcBorders>
            <w:shd w:val="clear" w:color="auto" w:fill="auto"/>
            <w:noWrap/>
            <w:vAlign w:val="center"/>
            <w:hideMark/>
          </w:tcPr>
          <w:p w14:paraId="2EDD32D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68</w:t>
            </w:r>
          </w:p>
        </w:tc>
      </w:tr>
      <w:tr w:rsidR="00231F74" w:rsidRPr="0084577B" w14:paraId="6F708DCE" w14:textId="77777777" w:rsidTr="0084577B">
        <w:trPr>
          <w:cantSplit/>
          <w:jc w:val="center"/>
        </w:trPr>
        <w:tc>
          <w:tcPr>
            <w:tcW w:w="826" w:type="dxa"/>
            <w:tcBorders>
              <w:top w:val="nil"/>
              <w:left w:val="nil"/>
              <w:bottom w:val="nil"/>
              <w:right w:val="nil"/>
            </w:tcBorders>
            <w:shd w:val="clear" w:color="auto" w:fill="auto"/>
            <w:noWrap/>
            <w:vAlign w:val="center"/>
            <w:hideMark/>
          </w:tcPr>
          <w:p w14:paraId="11A9D03A"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306F</w:t>
            </w:r>
          </w:p>
        </w:tc>
        <w:tc>
          <w:tcPr>
            <w:tcW w:w="520" w:type="dxa"/>
            <w:tcBorders>
              <w:top w:val="nil"/>
              <w:left w:val="single" w:sz="4" w:space="0" w:color="auto"/>
              <w:bottom w:val="nil"/>
              <w:right w:val="nil"/>
            </w:tcBorders>
            <w:shd w:val="clear" w:color="000000" w:fill="DDEBF7"/>
            <w:noWrap/>
            <w:vAlign w:val="center"/>
            <w:hideMark/>
          </w:tcPr>
          <w:p w14:paraId="3AA60DB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0F69451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548BE60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15</w:t>
            </w:r>
          </w:p>
        </w:tc>
        <w:tc>
          <w:tcPr>
            <w:tcW w:w="520" w:type="dxa"/>
            <w:tcBorders>
              <w:top w:val="nil"/>
              <w:left w:val="nil"/>
              <w:bottom w:val="nil"/>
              <w:right w:val="single" w:sz="4" w:space="0" w:color="auto"/>
            </w:tcBorders>
            <w:shd w:val="clear" w:color="auto" w:fill="auto"/>
            <w:noWrap/>
            <w:vAlign w:val="center"/>
            <w:hideMark/>
          </w:tcPr>
          <w:p w14:paraId="1605A67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16</w:t>
            </w:r>
          </w:p>
        </w:tc>
        <w:tc>
          <w:tcPr>
            <w:tcW w:w="524" w:type="dxa"/>
            <w:tcBorders>
              <w:top w:val="nil"/>
              <w:left w:val="nil"/>
              <w:bottom w:val="nil"/>
              <w:right w:val="nil"/>
            </w:tcBorders>
            <w:shd w:val="clear" w:color="000000" w:fill="DDEBF7"/>
            <w:noWrap/>
            <w:vAlign w:val="center"/>
            <w:hideMark/>
          </w:tcPr>
          <w:p w14:paraId="71CFF4F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51F5FB2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4B1DDF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69D26C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25E6205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0872DD2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99BFD1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3048100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579AAAE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617" w:type="dxa"/>
            <w:tcBorders>
              <w:top w:val="nil"/>
              <w:left w:val="nil"/>
              <w:bottom w:val="nil"/>
              <w:right w:val="nil"/>
            </w:tcBorders>
            <w:shd w:val="clear" w:color="auto" w:fill="auto"/>
            <w:noWrap/>
            <w:vAlign w:val="center"/>
            <w:hideMark/>
          </w:tcPr>
          <w:p w14:paraId="639AACF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FEA6C2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F43E7A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B1A3F6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08FEBDB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2FC1D06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964E9F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72CB24B3" w14:textId="77777777" w:rsidTr="0084577B">
        <w:trPr>
          <w:cantSplit/>
          <w:jc w:val="center"/>
        </w:trPr>
        <w:tc>
          <w:tcPr>
            <w:tcW w:w="826" w:type="dxa"/>
            <w:tcBorders>
              <w:top w:val="nil"/>
              <w:left w:val="nil"/>
              <w:bottom w:val="nil"/>
              <w:right w:val="nil"/>
            </w:tcBorders>
            <w:shd w:val="clear" w:color="auto" w:fill="auto"/>
            <w:noWrap/>
            <w:vAlign w:val="center"/>
            <w:hideMark/>
          </w:tcPr>
          <w:p w14:paraId="4BFD1950"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299F</w:t>
            </w:r>
          </w:p>
        </w:tc>
        <w:tc>
          <w:tcPr>
            <w:tcW w:w="520" w:type="dxa"/>
            <w:tcBorders>
              <w:top w:val="nil"/>
              <w:left w:val="single" w:sz="4" w:space="0" w:color="auto"/>
              <w:bottom w:val="nil"/>
              <w:right w:val="nil"/>
            </w:tcBorders>
            <w:shd w:val="clear" w:color="000000" w:fill="DDEBF7"/>
            <w:noWrap/>
            <w:vAlign w:val="center"/>
            <w:hideMark/>
          </w:tcPr>
          <w:p w14:paraId="47C0E71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0" w:type="dxa"/>
            <w:tcBorders>
              <w:top w:val="nil"/>
              <w:left w:val="nil"/>
              <w:bottom w:val="nil"/>
              <w:right w:val="nil"/>
            </w:tcBorders>
            <w:shd w:val="clear" w:color="auto" w:fill="auto"/>
            <w:noWrap/>
            <w:vAlign w:val="center"/>
            <w:hideMark/>
          </w:tcPr>
          <w:p w14:paraId="4E6ED6D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0" w:type="dxa"/>
            <w:tcBorders>
              <w:top w:val="nil"/>
              <w:left w:val="single" w:sz="4" w:space="0" w:color="auto"/>
              <w:bottom w:val="nil"/>
              <w:right w:val="nil"/>
            </w:tcBorders>
            <w:shd w:val="clear" w:color="000000" w:fill="DDEBF7"/>
            <w:noWrap/>
            <w:vAlign w:val="center"/>
            <w:hideMark/>
          </w:tcPr>
          <w:p w14:paraId="0D35D73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317</w:t>
            </w:r>
          </w:p>
        </w:tc>
        <w:tc>
          <w:tcPr>
            <w:tcW w:w="520" w:type="dxa"/>
            <w:tcBorders>
              <w:top w:val="nil"/>
              <w:left w:val="nil"/>
              <w:bottom w:val="nil"/>
              <w:right w:val="single" w:sz="4" w:space="0" w:color="auto"/>
            </w:tcBorders>
            <w:shd w:val="clear" w:color="auto" w:fill="auto"/>
            <w:noWrap/>
            <w:vAlign w:val="center"/>
            <w:hideMark/>
          </w:tcPr>
          <w:p w14:paraId="658F422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229</w:t>
            </w:r>
          </w:p>
        </w:tc>
        <w:tc>
          <w:tcPr>
            <w:tcW w:w="524" w:type="dxa"/>
            <w:tcBorders>
              <w:top w:val="nil"/>
              <w:left w:val="nil"/>
              <w:bottom w:val="nil"/>
              <w:right w:val="nil"/>
            </w:tcBorders>
            <w:shd w:val="clear" w:color="000000" w:fill="DDEBF7"/>
            <w:noWrap/>
            <w:vAlign w:val="center"/>
            <w:hideMark/>
          </w:tcPr>
          <w:p w14:paraId="43E8FFA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5CA543D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B28B7E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424954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3A7F95A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575" w:type="dxa"/>
            <w:tcBorders>
              <w:top w:val="nil"/>
              <w:left w:val="nil"/>
              <w:bottom w:val="nil"/>
              <w:right w:val="nil"/>
            </w:tcBorders>
            <w:shd w:val="clear" w:color="auto" w:fill="auto"/>
            <w:noWrap/>
            <w:vAlign w:val="center"/>
            <w:hideMark/>
          </w:tcPr>
          <w:p w14:paraId="4B9C8E1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004F10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14:paraId="68A0B65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17" w:type="dxa"/>
            <w:tcBorders>
              <w:top w:val="nil"/>
              <w:left w:val="nil"/>
              <w:bottom w:val="nil"/>
              <w:right w:val="nil"/>
            </w:tcBorders>
            <w:shd w:val="clear" w:color="000000" w:fill="DDEBF7"/>
            <w:noWrap/>
            <w:vAlign w:val="center"/>
            <w:hideMark/>
          </w:tcPr>
          <w:p w14:paraId="787F5AE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48CE439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2C03568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171ABFF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w:t>
            </w:r>
          </w:p>
        </w:tc>
        <w:tc>
          <w:tcPr>
            <w:tcW w:w="519" w:type="dxa"/>
            <w:tcBorders>
              <w:top w:val="nil"/>
              <w:left w:val="single" w:sz="4" w:space="0" w:color="auto"/>
              <w:bottom w:val="nil"/>
              <w:right w:val="nil"/>
            </w:tcBorders>
            <w:shd w:val="clear" w:color="000000" w:fill="DDEBF7"/>
            <w:noWrap/>
            <w:vAlign w:val="center"/>
            <w:hideMark/>
          </w:tcPr>
          <w:p w14:paraId="7842976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28</w:t>
            </w:r>
          </w:p>
        </w:tc>
        <w:tc>
          <w:tcPr>
            <w:tcW w:w="521" w:type="dxa"/>
            <w:tcBorders>
              <w:top w:val="nil"/>
              <w:left w:val="nil"/>
              <w:bottom w:val="nil"/>
              <w:right w:val="nil"/>
            </w:tcBorders>
            <w:shd w:val="clear" w:color="auto" w:fill="auto"/>
            <w:noWrap/>
            <w:vAlign w:val="center"/>
            <w:hideMark/>
          </w:tcPr>
          <w:p w14:paraId="2DB656B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w:t>
            </w:r>
          </w:p>
        </w:tc>
        <w:tc>
          <w:tcPr>
            <w:tcW w:w="467" w:type="dxa"/>
            <w:tcBorders>
              <w:top w:val="nil"/>
              <w:left w:val="single" w:sz="4" w:space="0" w:color="auto"/>
              <w:bottom w:val="nil"/>
              <w:right w:val="nil"/>
            </w:tcBorders>
            <w:shd w:val="clear" w:color="000000" w:fill="DDEBF7"/>
            <w:noWrap/>
            <w:vAlign w:val="center"/>
            <w:hideMark/>
          </w:tcPr>
          <w:p w14:paraId="472A0C6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32A249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26F7A4D0" w14:textId="77777777" w:rsidTr="0084577B">
        <w:trPr>
          <w:cantSplit/>
          <w:jc w:val="center"/>
        </w:trPr>
        <w:tc>
          <w:tcPr>
            <w:tcW w:w="826" w:type="dxa"/>
            <w:tcBorders>
              <w:top w:val="nil"/>
              <w:left w:val="nil"/>
              <w:bottom w:val="nil"/>
              <w:right w:val="nil"/>
            </w:tcBorders>
            <w:shd w:val="clear" w:color="auto" w:fill="auto"/>
            <w:noWrap/>
            <w:vAlign w:val="center"/>
            <w:hideMark/>
          </w:tcPr>
          <w:p w14:paraId="764BD16C"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283F</w:t>
            </w:r>
          </w:p>
        </w:tc>
        <w:tc>
          <w:tcPr>
            <w:tcW w:w="520" w:type="dxa"/>
            <w:tcBorders>
              <w:top w:val="nil"/>
              <w:left w:val="single" w:sz="4" w:space="0" w:color="auto"/>
              <w:bottom w:val="nil"/>
              <w:right w:val="nil"/>
            </w:tcBorders>
            <w:shd w:val="clear" w:color="000000" w:fill="DDEBF7"/>
            <w:noWrap/>
            <w:vAlign w:val="center"/>
            <w:hideMark/>
          </w:tcPr>
          <w:p w14:paraId="55AE19B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0" w:type="dxa"/>
            <w:tcBorders>
              <w:top w:val="nil"/>
              <w:left w:val="nil"/>
              <w:bottom w:val="nil"/>
              <w:right w:val="nil"/>
            </w:tcBorders>
            <w:shd w:val="clear" w:color="auto" w:fill="auto"/>
            <w:noWrap/>
            <w:vAlign w:val="center"/>
            <w:hideMark/>
          </w:tcPr>
          <w:p w14:paraId="131E4B1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0" w:type="dxa"/>
            <w:tcBorders>
              <w:top w:val="nil"/>
              <w:left w:val="single" w:sz="4" w:space="0" w:color="auto"/>
              <w:bottom w:val="nil"/>
              <w:right w:val="nil"/>
            </w:tcBorders>
            <w:shd w:val="clear" w:color="000000" w:fill="DDEBF7"/>
            <w:noWrap/>
            <w:vAlign w:val="center"/>
            <w:hideMark/>
          </w:tcPr>
          <w:p w14:paraId="0C338C9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282</w:t>
            </w:r>
          </w:p>
        </w:tc>
        <w:tc>
          <w:tcPr>
            <w:tcW w:w="520" w:type="dxa"/>
            <w:tcBorders>
              <w:top w:val="nil"/>
              <w:left w:val="nil"/>
              <w:bottom w:val="nil"/>
              <w:right w:val="single" w:sz="4" w:space="0" w:color="auto"/>
            </w:tcBorders>
            <w:shd w:val="clear" w:color="auto" w:fill="auto"/>
            <w:noWrap/>
            <w:vAlign w:val="center"/>
            <w:hideMark/>
          </w:tcPr>
          <w:p w14:paraId="30A66C6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208</w:t>
            </w:r>
          </w:p>
        </w:tc>
        <w:tc>
          <w:tcPr>
            <w:tcW w:w="524" w:type="dxa"/>
            <w:tcBorders>
              <w:top w:val="nil"/>
              <w:left w:val="nil"/>
              <w:bottom w:val="nil"/>
              <w:right w:val="nil"/>
            </w:tcBorders>
            <w:shd w:val="clear" w:color="000000" w:fill="DDEBF7"/>
            <w:noWrap/>
            <w:vAlign w:val="center"/>
            <w:hideMark/>
          </w:tcPr>
          <w:p w14:paraId="7B989D0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28CDF76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09A0C9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0E2616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77BEECF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75" w:type="dxa"/>
            <w:tcBorders>
              <w:top w:val="nil"/>
              <w:left w:val="nil"/>
              <w:bottom w:val="nil"/>
              <w:right w:val="nil"/>
            </w:tcBorders>
            <w:shd w:val="clear" w:color="auto" w:fill="auto"/>
            <w:noWrap/>
            <w:vAlign w:val="center"/>
            <w:hideMark/>
          </w:tcPr>
          <w:p w14:paraId="729537B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6188A09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51855A4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7" w:type="dxa"/>
            <w:tcBorders>
              <w:top w:val="nil"/>
              <w:left w:val="nil"/>
              <w:bottom w:val="nil"/>
              <w:right w:val="nil"/>
            </w:tcBorders>
            <w:shd w:val="clear" w:color="000000" w:fill="DDEBF7"/>
            <w:noWrap/>
            <w:vAlign w:val="center"/>
            <w:hideMark/>
          </w:tcPr>
          <w:p w14:paraId="03E45F8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6B32B2A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2FCE2B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0A91B6A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31A204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521" w:type="dxa"/>
            <w:tcBorders>
              <w:top w:val="nil"/>
              <w:left w:val="nil"/>
              <w:bottom w:val="nil"/>
              <w:right w:val="nil"/>
            </w:tcBorders>
            <w:shd w:val="clear" w:color="auto" w:fill="auto"/>
            <w:noWrap/>
            <w:vAlign w:val="center"/>
            <w:hideMark/>
          </w:tcPr>
          <w:p w14:paraId="6C543EC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467" w:type="dxa"/>
            <w:tcBorders>
              <w:top w:val="nil"/>
              <w:left w:val="single" w:sz="4" w:space="0" w:color="auto"/>
              <w:bottom w:val="nil"/>
              <w:right w:val="nil"/>
            </w:tcBorders>
            <w:shd w:val="clear" w:color="000000" w:fill="DDEBF7"/>
            <w:noWrap/>
            <w:vAlign w:val="center"/>
            <w:hideMark/>
          </w:tcPr>
          <w:p w14:paraId="76F9E22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75" w:type="dxa"/>
            <w:tcBorders>
              <w:top w:val="nil"/>
              <w:left w:val="nil"/>
              <w:bottom w:val="nil"/>
              <w:right w:val="nil"/>
            </w:tcBorders>
            <w:shd w:val="clear" w:color="auto" w:fill="auto"/>
            <w:noWrap/>
            <w:vAlign w:val="center"/>
            <w:hideMark/>
          </w:tcPr>
          <w:p w14:paraId="6B65443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r>
      <w:tr w:rsidR="00231F74" w:rsidRPr="0084577B" w14:paraId="417868AD" w14:textId="77777777" w:rsidTr="0084577B">
        <w:trPr>
          <w:cantSplit/>
          <w:jc w:val="center"/>
        </w:trPr>
        <w:tc>
          <w:tcPr>
            <w:tcW w:w="826" w:type="dxa"/>
            <w:tcBorders>
              <w:top w:val="nil"/>
              <w:left w:val="nil"/>
              <w:bottom w:val="nil"/>
              <w:right w:val="nil"/>
            </w:tcBorders>
            <w:shd w:val="clear" w:color="auto" w:fill="auto"/>
            <w:noWrap/>
            <w:vAlign w:val="center"/>
            <w:hideMark/>
          </w:tcPr>
          <w:p w14:paraId="057A9283"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274F</w:t>
            </w:r>
          </w:p>
        </w:tc>
        <w:tc>
          <w:tcPr>
            <w:tcW w:w="520" w:type="dxa"/>
            <w:tcBorders>
              <w:top w:val="nil"/>
              <w:left w:val="single" w:sz="4" w:space="0" w:color="auto"/>
              <w:bottom w:val="nil"/>
              <w:right w:val="nil"/>
            </w:tcBorders>
            <w:shd w:val="clear" w:color="000000" w:fill="DDEBF7"/>
            <w:noWrap/>
            <w:vAlign w:val="center"/>
            <w:hideMark/>
          </w:tcPr>
          <w:p w14:paraId="4A5361F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156</w:t>
            </w:r>
          </w:p>
        </w:tc>
        <w:tc>
          <w:tcPr>
            <w:tcW w:w="520" w:type="dxa"/>
            <w:tcBorders>
              <w:top w:val="nil"/>
              <w:left w:val="nil"/>
              <w:bottom w:val="nil"/>
              <w:right w:val="nil"/>
            </w:tcBorders>
            <w:shd w:val="clear" w:color="auto" w:fill="auto"/>
            <w:noWrap/>
            <w:vAlign w:val="center"/>
            <w:hideMark/>
          </w:tcPr>
          <w:p w14:paraId="7BE2FBC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683</w:t>
            </w:r>
          </w:p>
        </w:tc>
        <w:tc>
          <w:tcPr>
            <w:tcW w:w="520" w:type="dxa"/>
            <w:tcBorders>
              <w:top w:val="nil"/>
              <w:left w:val="single" w:sz="4" w:space="0" w:color="auto"/>
              <w:bottom w:val="nil"/>
              <w:right w:val="nil"/>
            </w:tcBorders>
            <w:shd w:val="clear" w:color="000000" w:fill="DDEBF7"/>
            <w:noWrap/>
            <w:vAlign w:val="center"/>
            <w:hideMark/>
          </w:tcPr>
          <w:p w14:paraId="4DE2DFF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142</w:t>
            </w:r>
          </w:p>
        </w:tc>
        <w:tc>
          <w:tcPr>
            <w:tcW w:w="520" w:type="dxa"/>
            <w:tcBorders>
              <w:top w:val="nil"/>
              <w:left w:val="nil"/>
              <w:bottom w:val="nil"/>
              <w:right w:val="single" w:sz="4" w:space="0" w:color="auto"/>
            </w:tcBorders>
            <w:shd w:val="clear" w:color="auto" w:fill="auto"/>
            <w:noWrap/>
            <w:vAlign w:val="center"/>
            <w:hideMark/>
          </w:tcPr>
          <w:p w14:paraId="13B696D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75</w:t>
            </w:r>
          </w:p>
        </w:tc>
        <w:tc>
          <w:tcPr>
            <w:tcW w:w="524" w:type="dxa"/>
            <w:tcBorders>
              <w:top w:val="nil"/>
              <w:left w:val="nil"/>
              <w:bottom w:val="nil"/>
              <w:right w:val="nil"/>
            </w:tcBorders>
            <w:shd w:val="clear" w:color="000000" w:fill="DDEBF7"/>
            <w:noWrap/>
            <w:vAlign w:val="center"/>
            <w:hideMark/>
          </w:tcPr>
          <w:p w14:paraId="5EC591F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4" w:type="dxa"/>
            <w:tcBorders>
              <w:top w:val="nil"/>
              <w:left w:val="nil"/>
              <w:bottom w:val="nil"/>
              <w:right w:val="nil"/>
            </w:tcBorders>
            <w:shd w:val="clear" w:color="auto" w:fill="auto"/>
            <w:noWrap/>
            <w:vAlign w:val="center"/>
            <w:hideMark/>
          </w:tcPr>
          <w:p w14:paraId="5C7DA51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B3366E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E0090C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56BFE83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52</w:t>
            </w:r>
          </w:p>
        </w:tc>
        <w:tc>
          <w:tcPr>
            <w:tcW w:w="575" w:type="dxa"/>
            <w:tcBorders>
              <w:top w:val="nil"/>
              <w:left w:val="nil"/>
              <w:bottom w:val="nil"/>
              <w:right w:val="nil"/>
            </w:tcBorders>
            <w:shd w:val="clear" w:color="auto" w:fill="auto"/>
            <w:noWrap/>
            <w:vAlign w:val="center"/>
            <w:hideMark/>
          </w:tcPr>
          <w:p w14:paraId="1B3CFE8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191</w:t>
            </w:r>
          </w:p>
        </w:tc>
        <w:tc>
          <w:tcPr>
            <w:tcW w:w="519" w:type="dxa"/>
            <w:tcBorders>
              <w:top w:val="nil"/>
              <w:left w:val="single" w:sz="4" w:space="0" w:color="auto"/>
              <w:bottom w:val="nil"/>
              <w:right w:val="nil"/>
            </w:tcBorders>
            <w:shd w:val="clear" w:color="000000" w:fill="DDEBF7"/>
            <w:noWrap/>
            <w:vAlign w:val="center"/>
            <w:hideMark/>
          </w:tcPr>
          <w:p w14:paraId="0DFCFB0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3D37E72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24ACB82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1121DEA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B686E4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05ACAE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462682C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28</w:t>
            </w:r>
          </w:p>
        </w:tc>
        <w:tc>
          <w:tcPr>
            <w:tcW w:w="521" w:type="dxa"/>
            <w:tcBorders>
              <w:top w:val="nil"/>
              <w:left w:val="nil"/>
              <w:bottom w:val="nil"/>
              <w:right w:val="nil"/>
            </w:tcBorders>
            <w:shd w:val="clear" w:color="auto" w:fill="auto"/>
            <w:noWrap/>
            <w:vAlign w:val="center"/>
            <w:hideMark/>
          </w:tcPr>
          <w:p w14:paraId="4E736F4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47</w:t>
            </w:r>
          </w:p>
        </w:tc>
        <w:tc>
          <w:tcPr>
            <w:tcW w:w="467" w:type="dxa"/>
            <w:tcBorders>
              <w:top w:val="nil"/>
              <w:left w:val="single" w:sz="4" w:space="0" w:color="auto"/>
              <w:bottom w:val="nil"/>
              <w:right w:val="nil"/>
            </w:tcBorders>
            <w:shd w:val="clear" w:color="000000" w:fill="DDEBF7"/>
            <w:noWrap/>
            <w:vAlign w:val="center"/>
            <w:hideMark/>
          </w:tcPr>
          <w:p w14:paraId="3D81852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56</w:t>
            </w:r>
          </w:p>
        </w:tc>
        <w:tc>
          <w:tcPr>
            <w:tcW w:w="575" w:type="dxa"/>
            <w:tcBorders>
              <w:top w:val="nil"/>
              <w:left w:val="nil"/>
              <w:bottom w:val="nil"/>
              <w:right w:val="nil"/>
            </w:tcBorders>
            <w:shd w:val="clear" w:color="auto" w:fill="auto"/>
            <w:noWrap/>
            <w:vAlign w:val="center"/>
            <w:hideMark/>
          </w:tcPr>
          <w:p w14:paraId="2CDD50F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40</w:t>
            </w:r>
          </w:p>
        </w:tc>
      </w:tr>
      <w:tr w:rsidR="00231F74" w:rsidRPr="0084577B" w14:paraId="1073A59D" w14:textId="77777777" w:rsidTr="0084577B">
        <w:trPr>
          <w:cantSplit/>
          <w:jc w:val="center"/>
        </w:trPr>
        <w:tc>
          <w:tcPr>
            <w:tcW w:w="826" w:type="dxa"/>
            <w:tcBorders>
              <w:top w:val="nil"/>
              <w:left w:val="nil"/>
              <w:bottom w:val="nil"/>
              <w:right w:val="nil"/>
            </w:tcBorders>
            <w:shd w:val="clear" w:color="auto" w:fill="auto"/>
            <w:noWrap/>
            <w:vAlign w:val="center"/>
            <w:hideMark/>
          </w:tcPr>
          <w:p w14:paraId="4354973B"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286F</w:t>
            </w:r>
          </w:p>
        </w:tc>
        <w:tc>
          <w:tcPr>
            <w:tcW w:w="520" w:type="dxa"/>
            <w:tcBorders>
              <w:top w:val="nil"/>
              <w:left w:val="single" w:sz="4" w:space="0" w:color="auto"/>
              <w:bottom w:val="nil"/>
              <w:right w:val="nil"/>
            </w:tcBorders>
            <w:shd w:val="clear" w:color="000000" w:fill="DDEBF7"/>
            <w:noWrap/>
            <w:vAlign w:val="center"/>
            <w:hideMark/>
          </w:tcPr>
          <w:p w14:paraId="1F3A78D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0" w:type="dxa"/>
            <w:tcBorders>
              <w:top w:val="nil"/>
              <w:left w:val="nil"/>
              <w:bottom w:val="nil"/>
              <w:right w:val="nil"/>
            </w:tcBorders>
            <w:shd w:val="clear" w:color="auto" w:fill="auto"/>
            <w:noWrap/>
            <w:vAlign w:val="center"/>
            <w:hideMark/>
          </w:tcPr>
          <w:p w14:paraId="213BAC9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09593C2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157</w:t>
            </w:r>
          </w:p>
        </w:tc>
        <w:tc>
          <w:tcPr>
            <w:tcW w:w="520" w:type="dxa"/>
            <w:tcBorders>
              <w:top w:val="nil"/>
              <w:left w:val="nil"/>
              <w:bottom w:val="nil"/>
              <w:right w:val="single" w:sz="4" w:space="0" w:color="auto"/>
            </w:tcBorders>
            <w:shd w:val="clear" w:color="auto" w:fill="auto"/>
            <w:noWrap/>
            <w:vAlign w:val="center"/>
            <w:hideMark/>
          </w:tcPr>
          <w:p w14:paraId="3F65847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134</w:t>
            </w:r>
          </w:p>
        </w:tc>
        <w:tc>
          <w:tcPr>
            <w:tcW w:w="524" w:type="dxa"/>
            <w:tcBorders>
              <w:top w:val="nil"/>
              <w:left w:val="nil"/>
              <w:bottom w:val="nil"/>
              <w:right w:val="nil"/>
            </w:tcBorders>
            <w:shd w:val="clear" w:color="000000" w:fill="DDEBF7"/>
            <w:noWrap/>
            <w:vAlign w:val="center"/>
            <w:hideMark/>
          </w:tcPr>
          <w:p w14:paraId="3497194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23B1890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CE3331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32B561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10918EE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21</w:t>
            </w:r>
          </w:p>
        </w:tc>
        <w:tc>
          <w:tcPr>
            <w:tcW w:w="575" w:type="dxa"/>
            <w:tcBorders>
              <w:top w:val="nil"/>
              <w:left w:val="nil"/>
              <w:bottom w:val="nil"/>
              <w:right w:val="nil"/>
            </w:tcBorders>
            <w:shd w:val="clear" w:color="auto" w:fill="auto"/>
            <w:noWrap/>
            <w:vAlign w:val="center"/>
            <w:hideMark/>
          </w:tcPr>
          <w:p w14:paraId="3B23639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33</w:t>
            </w:r>
          </w:p>
        </w:tc>
        <w:tc>
          <w:tcPr>
            <w:tcW w:w="519" w:type="dxa"/>
            <w:tcBorders>
              <w:top w:val="nil"/>
              <w:left w:val="single" w:sz="4" w:space="0" w:color="auto"/>
              <w:bottom w:val="nil"/>
              <w:right w:val="nil"/>
            </w:tcBorders>
            <w:shd w:val="clear" w:color="000000" w:fill="DDEBF7"/>
            <w:noWrap/>
            <w:vAlign w:val="center"/>
            <w:hideMark/>
          </w:tcPr>
          <w:p w14:paraId="57B0A2D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1" w:type="dxa"/>
            <w:tcBorders>
              <w:top w:val="nil"/>
              <w:left w:val="nil"/>
              <w:bottom w:val="nil"/>
              <w:right w:val="single" w:sz="4" w:space="0" w:color="auto"/>
            </w:tcBorders>
            <w:shd w:val="clear" w:color="auto" w:fill="auto"/>
            <w:noWrap/>
            <w:vAlign w:val="center"/>
            <w:hideMark/>
          </w:tcPr>
          <w:p w14:paraId="2E64368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17" w:type="dxa"/>
            <w:tcBorders>
              <w:top w:val="nil"/>
              <w:left w:val="nil"/>
              <w:bottom w:val="nil"/>
              <w:right w:val="nil"/>
            </w:tcBorders>
            <w:shd w:val="clear" w:color="000000" w:fill="DDEBF7"/>
            <w:noWrap/>
            <w:vAlign w:val="center"/>
            <w:hideMark/>
          </w:tcPr>
          <w:p w14:paraId="558B93E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66B6091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087A11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E3B616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6715281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w:t>
            </w:r>
          </w:p>
        </w:tc>
        <w:tc>
          <w:tcPr>
            <w:tcW w:w="521" w:type="dxa"/>
            <w:tcBorders>
              <w:top w:val="nil"/>
              <w:left w:val="nil"/>
              <w:bottom w:val="nil"/>
              <w:right w:val="nil"/>
            </w:tcBorders>
            <w:shd w:val="clear" w:color="auto" w:fill="auto"/>
            <w:noWrap/>
            <w:vAlign w:val="center"/>
            <w:hideMark/>
          </w:tcPr>
          <w:p w14:paraId="31B04C4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467" w:type="dxa"/>
            <w:tcBorders>
              <w:top w:val="nil"/>
              <w:left w:val="single" w:sz="4" w:space="0" w:color="auto"/>
              <w:bottom w:val="nil"/>
              <w:right w:val="nil"/>
            </w:tcBorders>
            <w:shd w:val="clear" w:color="000000" w:fill="DDEBF7"/>
            <w:noWrap/>
            <w:vAlign w:val="center"/>
            <w:hideMark/>
          </w:tcPr>
          <w:p w14:paraId="536C248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76C220D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r>
      <w:tr w:rsidR="00231F74" w:rsidRPr="0084577B" w14:paraId="190C478D" w14:textId="77777777" w:rsidTr="0084577B">
        <w:trPr>
          <w:cantSplit/>
          <w:jc w:val="center"/>
        </w:trPr>
        <w:tc>
          <w:tcPr>
            <w:tcW w:w="826" w:type="dxa"/>
            <w:tcBorders>
              <w:top w:val="nil"/>
              <w:left w:val="nil"/>
              <w:bottom w:val="nil"/>
              <w:right w:val="nil"/>
            </w:tcBorders>
            <w:shd w:val="clear" w:color="auto" w:fill="auto"/>
            <w:noWrap/>
            <w:vAlign w:val="center"/>
            <w:hideMark/>
          </w:tcPr>
          <w:p w14:paraId="3FA53E18"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292F</w:t>
            </w:r>
          </w:p>
        </w:tc>
        <w:tc>
          <w:tcPr>
            <w:tcW w:w="520" w:type="dxa"/>
            <w:tcBorders>
              <w:top w:val="nil"/>
              <w:left w:val="single" w:sz="4" w:space="0" w:color="auto"/>
              <w:bottom w:val="nil"/>
              <w:right w:val="nil"/>
            </w:tcBorders>
            <w:shd w:val="clear" w:color="000000" w:fill="DDEBF7"/>
            <w:noWrap/>
            <w:vAlign w:val="center"/>
            <w:hideMark/>
          </w:tcPr>
          <w:p w14:paraId="414BF23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1997029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514C1F7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78</w:t>
            </w:r>
          </w:p>
        </w:tc>
        <w:tc>
          <w:tcPr>
            <w:tcW w:w="520" w:type="dxa"/>
            <w:tcBorders>
              <w:top w:val="nil"/>
              <w:left w:val="nil"/>
              <w:bottom w:val="nil"/>
              <w:right w:val="single" w:sz="4" w:space="0" w:color="auto"/>
            </w:tcBorders>
            <w:shd w:val="clear" w:color="auto" w:fill="auto"/>
            <w:noWrap/>
            <w:vAlign w:val="center"/>
            <w:hideMark/>
          </w:tcPr>
          <w:p w14:paraId="705F2D2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73</w:t>
            </w:r>
          </w:p>
        </w:tc>
        <w:tc>
          <w:tcPr>
            <w:tcW w:w="524" w:type="dxa"/>
            <w:tcBorders>
              <w:top w:val="nil"/>
              <w:left w:val="nil"/>
              <w:bottom w:val="nil"/>
              <w:right w:val="nil"/>
            </w:tcBorders>
            <w:shd w:val="clear" w:color="000000" w:fill="DDEBF7"/>
            <w:noWrap/>
            <w:vAlign w:val="center"/>
            <w:hideMark/>
          </w:tcPr>
          <w:p w14:paraId="0E54421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5177DE7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E9F70D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5B81B7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4302120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17A44B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16</w:t>
            </w:r>
          </w:p>
        </w:tc>
        <w:tc>
          <w:tcPr>
            <w:tcW w:w="519" w:type="dxa"/>
            <w:tcBorders>
              <w:top w:val="nil"/>
              <w:left w:val="single" w:sz="4" w:space="0" w:color="auto"/>
              <w:bottom w:val="nil"/>
              <w:right w:val="nil"/>
            </w:tcBorders>
            <w:shd w:val="clear" w:color="000000" w:fill="DDEBF7"/>
            <w:noWrap/>
            <w:vAlign w:val="center"/>
            <w:hideMark/>
          </w:tcPr>
          <w:p w14:paraId="0AAA5CA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44B1FD9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7B59574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54</w:t>
            </w:r>
          </w:p>
        </w:tc>
        <w:tc>
          <w:tcPr>
            <w:tcW w:w="617" w:type="dxa"/>
            <w:tcBorders>
              <w:top w:val="nil"/>
              <w:left w:val="nil"/>
              <w:bottom w:val="nil"/>
              <w:right w:val="nil"/>
            </w:tcBorders>
            <w:shd w:val="clear" w:color="auto" w:fill="auto"/>
            <w:noWrap/>
            <w:vAlign w:val="center"/>
            <w:hideMark/>
          </w:tcPr>
          <w:p w14:paraId="2D77049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49F7994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AC007C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73F6D54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F60CDE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467" w:type="dxa"/>
            <w:tcBorders>
              <w:top w:val="nil"/>
              <w:left w:val="single" w:sz="4" w:space="0" w:color="auto"/>
              <w:bottom w:val="nil"/>
              <w:right w:val="nil"/>
            </w:tcBorders>
            <w:shd w:val="clear" w:color="000000" w:fill="DDEBF7"/>
            <w:noWrap/>
            <w:vAlign w:val="center"/>
            <w:hideMark/>
          </w:tcPr>
          <w:p w14:paraId="1FC8BB5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2C8B67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70E27805" w14:textId="77777777" w:rsidTr="0084577B">
        <w:trPr>
          <w:cantSplit/>
          <w:jc w:val="center"/>
        </w:trPr>
        <w:tc>
          <w:tcPr>
            <w:tcW w:w="826" w:type="dxa"/>
            <w:tcBorders>
              <w:top w:val="nil"/>
              <w:left w:val="nil"/>
              <w:bottom w:val="nil"/>
              <w:right w:val="nil"/>
            </w:tcBorders>
            <w:shd w:val="clear" w:color="auto" w:fill="auto"/>
            <w:noWrap/>
            <w:vAlign w:val="center"/>
            <w:hideMark/>
          </w:tcPr>
          <w:p w14:paraId="0721A3C0"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298F</w:t>
            </w:r>
          </w:p>
        </w:tc>
        <w:tc>
          <w:tcPr>
            <w:tcW w:w="520" w:type="dxa"/>
            <w:tcBorders>
              <w:top w:val="nil"/>
              <w:left w:val="single" w:sz="4" w:space="0" w:color="auto"/>
              <w:bottom w:val="nil"/>
              <w:right w:val="nil"/>
            </w:tcBorders>
            <w:shd w:val="clear" w:color="000000" w:fill="DDEBF7"/>
            <w:noWrap/>
            <w:vAlign w:val="center"/>
            <w:hideMark/>
          </w:tcPr>
          <w:p w14:paraId="3093A0B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61</w:t>
            </w:r>
          </w:p>
        </w:tc>
        <w:tc>
          <w:tcPr>
            <w:tcW w:w="520" w:type="dxa"/>
            <w:tcBorders>
              <w:top w:val="nil"/>
              <w:left w:val="nil"/>
              <w:bottom w:val="nil"/>
              <w:right w:val="nil"/>
            </w:tcBorders>
            <w:shd w:val="clear" w:color="auto" w:fill="auto"/>
            <w:noWrap/>
            <w:vAlign w:val="center"/>
            <w:hideMark/>
          </w:tcPr>
          <w:p w14:paraId="2A896D8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14:paraId="753B1D0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25</w:t>
            </w:r>
          </w:p>
        </w:tc>
        <w:tc>
          <w:tcPr>
            <w:tcW w:w="520" w:type="dxa"/>
            <w:tcBorders>
              <w:top w:val="nil"/>
              <w:left w:val="nil"/>
              <w:bottom w:val="nil"/>
              <w:right w:val="single" w:sz="4" w:space="0" w:color="auto"/>
            </w:tcBorders>
            <w:shd w:val="clear" w:color="auto" w:fill="auto"/>
            <w:noWrap/>
            <w:vAlign w:val="center"/>
            <w:hideMark/>
          </w:tcPr>
          <w:p w14:paraId="77D622C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20</w:t>
            </w:r>
          </w:p>
        </w:tc>
        <w:tc>
          <w:tcPr>
            <w:tcW w:w="524" w:type="dxa"/>
            <w:tcBorders>
              <w:top w:val="nil"/>
              <w:left w:val="nil"/>
              <w:bottom w:val="nil"/>
              <w:right w:val="nil"/>
            </w:tcBorders>
            <w:shd w:val="clear" w:color="000000" w:fill="DDEBF7"/>
            <w:noWrap/>
            <w:vAlign w:val="center"/>
            <w:hideMark/>
          </w:tcPr>
          <w:p w14:paraId="6D005EB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423F790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81247C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0584F0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26DD4A3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83</w:t>
            </w:r>
          </w:p>
        </w:tc>
        <w:tc>
          <w:tcPr>
            <w:tcW w:w="575" w:type="dxa"/>
            <w:tcBorders>
              <w:top w:val="nil"/>
              <w:left w:val="nil"/>
              <w:bottom w:val="nil"/>
              <w:right w:val="nil"/>
            </w:tcBorders>
            <w:shd w:val="clear" w:color="auto" w:fill="auto"/>
            <w:noWrap/>
            <w:vAlign w:val="center"/>
            <w:hideMark/>
          </w:tcPr>
          <w:p w14:paraId="1274E51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519" w:type="dxa"/>
            <w:tcBorders>
              <w:top w:val="nil"/>
              <w:left w:val="single" w:sz="4" w:space="0" w:color="auto"/>
              <w:bottom w:val="nil"/>
              <w:right w:val="nil"/>
            </w:tcBorders>
            <w:shd w:val="clear" w:color="000000" w:fill="DDEBF7"/>
            <w:noWrap/>
            <w:vAlign w:val="center"/>
            <w:hideMark/>
          </w:tcPr>
          <w:p w14:paraId="298482C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5B9A290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7" w:type="dxa"/>
            <w:tcBorders>
              <w:top w:val="nil"/>
              <w:left w:val="nil"/>
              <w:bottom w:val="nil"/>
              <w:right w:val="nil"/>
            </w:tcBorders>
            <w:shd w:val="clear" w:color="000000" w:fill="DDEBF7"/>
            <w:noWrap/>
            <w:vAlign w:val="center"/>
            <w:hideMark/>
          </w:tcPr>
          <w:p w14:paraId="4425648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698EB7E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3330F5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8E022F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49AA5DE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7E26B9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467" w:type="dxa"/>
            <w:tcBorders>
              <w:top w:val="nil"/>
              <w:left w:val="single" w:sz="4" w:space="0" w:color="auto"/>
              <w:bottom w:val="nil"/>
              <w:right w:val="nil"/>
            </w:tcBorders>
            <w:shd w:val="clear" w:color="000000" w:fill="DDEBF7"/>
            <w:noWrap/>
            <w:vAlign w:val="center"/>
            <w:hideMark/>
          </w:tcPr>
          <w:p w14:paraId="3445A06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27</w:t>
            </w:r>
          </w:p>
        </w:tc>
        <w:tc>
          <w:tcPr>
            <w:tcW w:w="575" w:type="dxa"/>
            <w:tcBorders>
              <w:top w:val="nil"/>
              <w:left w:val="nil"/>
              <w:bottom w:val="nil"/>
              <w:right w:val="nil"/>
            </w:tcBorders>
            <w:shd w:val="clear" w:color="auto" w:fill="auto"/>
            <w:noWrap/>
            <w:vAlign w:val="center"/>
            <w:hideMark/>
          </w:tcPr>
          <w:p w14:paraId="6E27332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299</w:t>
            </w:r>
          </w:p>
        </w:tc>
      </w:tr>
      <w:tr w:rsidR="00231F74" w:rsidRPr="0084577B" w14:paraId="689C484C" w14:textId="77777777" w:rsidTr="0084577B">
        <w:trPr>
          <w:cantSplit/>
          <w:jc w:val="center"/>
        </w:trPr>
        <w:tc>
          <w:tcPr>
            <w:tcW w:w="826" w:type="dxa"/>
            <w:tcBorders>
              <w:top w:val="nil"/>
              <w:left w:val="nil"/>
              <w:bottom w:val="nil"/>
              <w:right w:val="nil"/>
            </w:tcBorders>
            <w:shd w:val="clear" w:color="auto" w:fill="auto"/>
            <w:noWrap/>
            <w:vAlign w:val="center"/>
            <w:hideMark/>
          </w:tcPr>
          <w:p w14:paraId="3B2346A3"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289F</w:t>
            </w:r>
          </w:p>
        </w:tc>
        <w:tc>
          <w:tcPr>
            <w:tcW w:w="520" w:type="dxa"/>
            <w:tcBorders>
              <w:top w:val="nil"/>
              <w:left w:val="single" w:sz="4" w:space="0" w:color="auto"/>
              <w:bottom w:val="nil"/>
              <w:right w:val="nil"/>
            </w:tcBorders>
            <w:shd w:val="clear" w:color="000000" w:fill="DDEBF7"/>
            <w:noWrap/>
            <w:vAlign w:val="center"/>
            <w:hideMark/>
          </w:tcPr>
          <w:p w14:paraId="5359A79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317E430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0" w:type="dxa"/>
            <w:tcBorders>
              <w:top w:val="nil"/>
              <w:left w:val="single" w:sz="4" w:space="0" w:color="auto"/>
              <w:bottom w:val="nil"/>
              <w:right w:val="nil"/>
            </w:tcBorders>
            <w:shd w:val="clear" w:color="000000" w:fill="DDEBF7"/>
            <w:noWrap/>
            <w:vAlign w:val="center"/>
            <w:hideMark/>
          </w:tcPr>
          <w:p w14:paraId="53DE968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w:t>
            </w:r>
          </w:p>
        </w:tc>
        <w:tc>
          <w:tcPr>
            <w:tcW w:w="520" w:type="dxa"/>
            <w:tcBorders>
              <w:top w:val="nil"/>
              <w:left w:val="nil"/>
              <w:bottom w:val="nil"/>
              <w:right w:val="single" w:sz="4" w:space="0" w:color="auto"/>
            </w:tcBorders>
            <w:shd w:val="clear" w:color="auto" w:fill="auto"/>
            <w:noWrap/>
            <w:vAlign w:val="center"/>
            <w:hideMark/>
          </w:tcPr>
          <w:p w14:paraId="1D42506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18</w:t>
            </w:r>
          </w:p>
        </w:tc>
        <w:tc>
          <w:tcPr>
            <w:tcW w:w="524" w:type="dxa"/>
            <w:tcBorders>
              <w:top w:val="nil"/>
              <w:left w:val="nil"/>
              <w:bottom w:val="nil"/>
              <w:right w:val="nil"/>
            </w:tcBorders>
            <w:shd w:val="clear" w:color="000000" w:fill="DDEBF7"/>
            <w:noWrap/>
            <w:vAlign w:val="center"/>
            <w:hideMark/>
          </w:tcPr>
          <w:p w14:paraId="141252B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1DFBCFC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05FFAC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D25C36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0CC5DEA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1DFA46F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580427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4482FB4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6FEE3B5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617" w:type="dxa"/>
            <w:tcBorders>
              <w:top w:val="nil"/>
              <w:left w:val="nil"/>
              <w:bottom w:val="nil"/>
              <w:right w:val="nil"/>
            </w:tcBorders>
            <w:shd w:val="clear" w:color="auto" w:fill="auto"/>
            <w:noWrap/>
            <w:vAlign w:val="center"/>
            <w:hideMark/>
          </w:tcPr>
          <w:p w14:paraId="2167581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14:paraId="14AA478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38737E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5793AD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6D234D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6942494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2F0186C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64DA92F0" w14:textId="77777777" w:rsidTr="0084577B">
        <w:trPr>
          <w:cantSplit/>
          <w:jc w:val="center"/>
        </w:trPr>
        <w:tc>
          <w:tcPr>
            <w:tcW w:w="826" w:type="dxa"/>
            <w:tcBorders>
              <w:top w:val="single" w:sz="4" w:space="0" w:color="auto"/>
              <w:left w:val="nil"/>
              <w:bottom w:val="nil"/>
              <w:right w:val="nil"/>
            </w:tcBorders>
            <w:shd w:val="clear" w:color="auto" w:fill="auto"/>
            <w:noWrap/>
            <w:vAlign w:val="center"/>
            <w:hideMark/>
          </w:tcPr>
          <w:p w14:paraId="4E8E7ACD"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280F</w:t>
            </w:r>
          </w:p>
        </w:tc>
        <w:tc>
          <w:tcPr>
            <w:tcW w:w="520" w:type="dxa"/>
            <w:tcBorders>
              <w:top w:val="single" w:sz="4" w:space="0" w:color="auto"/>
              <w:left w:val="single" w:sz="4" w:space="0" w:color="auto"/>
              <w:bottom w:val="nil"/>
              <w:right w:val="nil"/>
            </w:tcBorders>
            <w:shd w:val="clear" w:color="000000" w:fill="DDEBF7"/>
            <w:noWrap/>
            <w:vAlign w:val="center"/>
            <w:hideMark/>
          </w:tcPr>
          <w:p w14:paraId="4B09F99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single" w:sz="4" w:space="0" w:color="auto"/>
              <w:left w:val="nil"/>
              <w:bottom w:val="nil"/>
              <w:right w:val="nil"/>
            </w:tcBorders>
            <w:shd w:val="clear" w:color="auto" w:fill="auto"/>
            <w:noWrap/>
            <w:vAlign w:val="center"/>
            <w:hideMark/>
          </w:tcPr>
          <w:p w14:paraId="58B8FE0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single" w:sz="4" w:space="0" w:color="auto"/>
              <w:left w:val="single" w:sz="4" w:space="0" w:color="auto"/>
              <w:bottom w:val="nil"/>
              <w:right w:val="nil"/>
            </w:tcBorders>
            <w:shd w:val="clear" w:color="000000" w:fill="DDEBF7"/>
            <w:noWrap/>
            <w:vAlign w:val="center"/>
            <w:hideMark/>
          </w:tcPr>
          <w:p w14:paraId="4BF558A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73</w:t>
            </w:r>
          </w:p>
        </w:tc>
        <w:tc>
          <w:tcPr>
            <w:tcW w:w="520" w:type="dxa"/>
            <w:tcBorders>
              <w:top w:val="single" w:sz="4" w:space="0" w:color="auto"/>
              <w:left w:val="nil"/>
              <w:bottom w:val="nil"/>
              <w:right w:val="single" w:sz="4" w:space="0" w:color="auto"/>
            </w:tcBorders>
            <w:shd w:val="clear" w:color="auto" w:fill="auto"/>
            <w:noWrap/>
            <w:vAlign w:val="center"/>
            <w:hideMark/>
          </w:tcPr>
          <w:p w14:paraId="1E562AC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36</w:t>
            </w:r>
          </w:p>
        </w:tc>
        <w:tc>
          <w:tcPr>
            <w:tcW w:w="524" w:type="dxa"/>
            <w:tcBorders>
              <w:top w:val="single" w:sz="4" w:space="0" w:color="auto"/>
              <w:left w:val="nil"/>
              <w:bottom w:val="nil"/>
              <w:right w:val="nil"/>
            </w:tcBorders>
            <w:shd w:val="clear" w:color="000000" w:fill="DDEBF7"/>
            <w:noWrap/>
            <w:vAlign w:val="center"/>
            <w:hideMark/>
          </w:tcPr>
          <w:p w14:paraId="6AB2D0C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single" w:sz="4" w:space="0" w:color="auto"/>
              <w:left w:val="nil"/>
              <w:bottom w:val="nil"/>
              <w:right w:val="nil"/>
            </w:tcBorders>
            <w:shd w:val="clear" w:color="auto" w:fill="auto"/>
            <w:noWrap/>
            <w:vAlign w:val="center"/>
            <w:hideMark/>
          </w:tcPr>
          <w:p w14:paraId="69014C7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71E07FE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4C986E2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single" w:sz="4" w:space="0" w:color="auto"/>
              <w:left w:val="single" w:sz="8" w:space="0" w:color="auto"/>
              <w:bottom w:val="nil"/>
              <w:right w:val="nil"/>
            </w:tcBorders>
            <w:shd w:val="clear" w:color="000000" w:fill="DDEBF7"/>
            <w:noWrap/>
            <w:vAlign w:val="center"/>
            <w:hideMark/>
          </w:tcPr>
          <w:p w14:paraId="0EC5C95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single" w:sz="4" w:space="0" w:color="auto"/>
              <w:left w:val="nil"/>
              <w:bottom w:val="nil"/>
              <w:right w:val="nil"/>
            </w:tcBorders>
            <w:shd w:val="clear" w:color="auto" w:fill="auto"/>
            <w:noWrap/>
            <w:vAlign w:val="center"/>
            <w:hideMark/>
          </w:tcPr>
          <w:p w14:paraId="54C926C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43E09D6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single" w:sz="4" w:space="0" w:color="auto"/>
              <w:left w:val="nil"/>
              <w:bottom w:val="nil"/>
              <w:right w:val="single" w:sz="4" w:space="0" w:color="auto"/>
            </w:tcBorders>
            <w:shd w:val="clear" w:color="auto" w:fill="auto"/>
            <w:noWrap/>
            <w:vAlign w:val="center"/>
            <w:hideMark/>
          </w:tcPr>
          <w:p w14:paraId="1B02F90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single" w:sz="4" w:space="0" w:color="auto"/>
              <w:left w:val="nil"/>
              <w:bottom w:val="nil"/>
              <w:right w:val="nil"/>
            </w:tcBorders>
            <w:shd w:val="clear" w:color="000000" w:fill="DDEBF7"/>
            <w:noWrap/>
            <w:vAlign w:val="center"/>
            <w:hideMark/>
          </w:tcPr>
          <w:p w14:paraId="5C17F9A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22</w:t>
            </w:r>
          </w:p>
        </w:tc>
        <w:tc>
          <w:tcPr>
            <w:tcW w:w="617" w:type="dxa"/>
            <w:tcBorders>
              <w:top w:val="single" w:sz="4" w:space="0" w:color="auto"/>
              <w:left w:val="nil"/>
              <w:bottom w:val="nil"/>
              <w:right w:val="nil"/>
            </w:tcBorders>
            <w:shd w:val="clear" w:color="auto" w:fill="auto"/>
            <w:noWrap/>
            <w:vAlign w:val="center"/>
            <w:hideMark/>
          </w:tcPr>
          <w:p w14:paraId="1ED238E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w:t>
            </w:r>
          </w:p>
        </w:tc>
        <w:tc>
          <w:tcPr>
            <w:tcW w:w="519" w:type="dxa"/>
            <w:tcBorders>
              <w:top w:val="single" w:sz="4" w:space="0" w:color="auto"/>
              <w:left w:val="single" w:sz="4" w:space="0" w:color="auto"/>
              <w:bottom w:val="nil"/>
              <w:right w:val="nil"/>
            </w:tcBorders>
            <w:shd w:val="clear" w:color="000000" w:fill="DDEBF7"/>
            <w:noWrap/>
            <w:vAlign w:val="center"/>
            <w:hideMark/>
          </w:tcPr>
          <w:p w14:paraId="01DE456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14:paraId="47190C1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14:paraId="26F24E8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21" w:type="dxa"/>
            <w:tcBorders>
              <w:top w:val="single" w:sz="4" w:space="0" w:color="auto"/>
              <w:left w:val="nil"/>
              <w:bottom w:val="nil"/>
              <w:right w:val="nil"/>
            </w:tcBorders>
            <w:shd w:val="clear" w:color="auto" w:fill="auto"/>
            <w:noWrap/>
            <w:vAlign w:val="center"/>
            <w:hideMark/>
          </w:tcPr>
          <w:p w14:paraId="38BBCFB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467" w:type="dxa"/>
            <w:tcBorders>
              <w:top w:val="single" w:sz="4" w:space="0" w:color="auto"/>
              <w:left w:val="single" w:sz="4" w:space="0" w:color="auto"/>
              <w:bottom w:val="nil"/>
              <w:right w:val="nil"/>
            </w:tcBorders>
            <w:shd w:val="clear" w:color="000000" w:fill="DDEBF7"/>
            <w:noWrap/>
            <w:vAlign w:val="center"/>
            <w:hideMark/>
          </w:tcPr>
          <w:p w14:paraId="181D43B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single" w:sz="4" w:space="0" w:color="auto"/>
              <w:left w:val="nil"/>
              <w:bottom w:val="nil"/>
              <w:right w:val="nil"/>
            </w:tcBorders>
            <w:shd w:val="clear" w:color="auto" w:fill="auto"/>
            <w:noWrap/>
            <w:vAlign w:val="center"/>
            <w:hideMark/>
          </w:tcPr>
          <w:p w14:paraId="35BB132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r>
      <w:tr w:rsidR="00231F74" w:rsidRPr="0084577B" w14:paraId="3896387B" w14:textId="77777777" w:rsidTr="0084577B">
        <w:trPr>
          <w:cantSplit/>
          <w:jc w:val="center"/>
        </w:trPr>
        <w:tc>
          <w:tcPr>
            <w:tcW w:w="826" w:type="dxa"/>
            <w:tcBorders>
              <w:top w:val="nil"/>
              <w:left w:val="nil"/>
              <w:bottom w:val="nil"/>
              <w:right w:val="nil"/>
            </w:tcBorders>
            <w:shd w:val="clear" w:color="auto" w:fill="auto"/>
            <w:noWrap/>
            <w:vAlign w:val="center"/>
            <w:hideMark/>
          </w:tcPr>
          <w:p w14:paraId="3043DDE0"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272F</w:t>
            </w:r>
          </w:p>
        </w:tc>
        <w:tc>
          <w:tcPr>
            <w:tcW w:w="520" w:type="dxa"/>
            <w:tcBorders>
              <w:top w:val="nil"/>
              <w:left w:val="single" w:sz="4" w:space="0" w:color="auto"/>
              <w:bottom w:val="nil"/>
              <w:right w:val="nil"/>
            </w:tcBorders>
            <w:shd w:val="clear" w:color="000000" w:fill="DDEBF7"/>
            <w:noWrap/>
            <w:vAlign w:val="center"/>
            <w:hideMark/>
          </w:tcPr>
          <w:p w14:paraId="36A3A84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309</w:t>
            </w:r>
          </w:p>
        </w:tc>
        <w:tc>
          <w:tcPr>
            <w:tcW w:w="520" w:type="dxa"/>
            <w:tcBorders>
              <w:top w:val="nil"/>
              <w:left w:val="nil"/>
              <w:bottom w:val="nil"/>
              <w:right w:val="nil"/>
            </w:tcBorders>
            <w:shd w:val="clear" w:color="auto" w:fill="auto"/>
            <w:noWrap/>
            <w:vAlign w:val="center"/>
            <w:hideMark/>
          </w:tcPr>
          <w:p w14:paraId="3F7C683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226</w:t>
            </w:r>
          </w:p>
        </w:tc>
        <w:tc>
          <w:tcPr>
            <w:tcW w:w="520" w:type="dxa"/>
            <w:tcBorders>
              <w:top w:val="nil"/>
              <w:left w:val="single" w:sz="4" w:space="0" w:color="auto"/>
              <w:bottom w:val="nil"/>
              <w:right w:val="nil"/>
            </w:tcBorders>
            <w:shd w:val="clear" w:color="000000" w:fill="DDEBF7"/>
            <w:noWrap/>
            <w:vAlign w:val="center"/>
            <w:hideMark/>
          </w:tcPr>
          <w:p w14:paraId="22B6E27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54</w:t>
            </w:r>
          </w:p>
        </w:tc>
        <w:tc>
          <w:tcPr>
            <w:tcW w:w="520" w:type="dxa"/>
            <w:tcBorders>
              <w:top w:val="nil"/>
              <w:left w:val="nil"/>
              <w:bottom w:val="nil"/>
              <w:right w:val="single" w:sz="4" w:space="0" w:color="auto"/>
            </w:tcBorders>
            <w:shd w:val="clear" w:color="auto" w:fill="auto"/>
            <w:noWrap/>
            <w:vAlign w:val="center"/>
            <w:hideMark/>
          </w:tcPr>
          <w:p w14:paraId="5D19E86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49</w:t>
            </w:r>
          </w:p>
        </w:tc>
        <w:tc>
          <w:tcPr>
            <w:tcW w:w="524" w:type="dxa"/>
            <w:tcBorders>
              <w:top w:val="nil"/>
              <w:left w:val="nil"/>
              <w:bottom w:val="nil"/>
              <w:right w:val="nil"/>
            </w:tcBorders>
            <w:shd w:val="clear" w:color="000000" w:fill="DDEBF7"/>
            <w:noWrap/>
            <w:vAlign w:val="center"/>
            <w:hideMark/>
          </w:tcPr>
          <w:p w14:paraId="45F6CCE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503</w:t>
            </w:r>
          </w:p>
        </w:tc>
        <w:tc>
          <w:tcPr>
            <w:tcW w:w="524" w:type="dxa"/>
            <w:tcBorders>
              <w:top w:val="nil"/>
              <w:left w:val="nil"/>
              <w:bottom w:val="nil"/>
              <w:right w:val="nil"/>
            </w:tcBorders>
            <w:shd w:val="clear" w:color="auto" w:fill="auto"/>
            <w:noWrap/>
            <w:vAlign w:val="center"/>
            <w:hideMark/>
          </w:tcPr>
          <w:p w14:paraId="2820A1C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494</w:t>
            </w:r>
          </w:p>
        </w:tc>
        <w:tc>
          <w:tcPr>
            <w:tcW w:w="519" w:type="dxa"/>
            <w:tcBorders>
              <w:top w:val="nil"/>
              <w:left w:val="single" w:sz="4" w:space="0" w:color="auto"/>
              <w:bottom w:val="nil"/>
              <w:right w:val="nil"/>
            </w:tcBorders>
            <w:shd w:val="clear" w:color="000000" w:fill="DDEBF7"/>
            <w:noWrap/>
            <w:vAlign w:val="center"/>
            <w:hideMark/>
          </w:tcPr>
          <w:p w14:paraId="06EBF91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5BE882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1979C92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026FBF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29C226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1" w:type="dxa"/>
            <w:tcBorders>
              <w:top w:val="nil"/>
              <w:left w:val="nil"/>
              <w:bottom w:val="nil"/>
              <w:right w:val="single" w:sz="4" w:space="0" w:color="auto"/>
            </w:tcBorders>
            <w:shd w:val="clear" w:color="auto" w:fill="auto"/>
            <w:noWrap/>
            <w:vAlign w:val="center"/>
            <w:hideMark/>
          </w:tcPr>
          <w:p w14:paraId="5AE1430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17" w:type="dxa"/>
            <w:tcBorders>
              <w:top w:val="nil"/>
              <w:left w:val="nil"/>
              <w:bottom w:val="nil"/>
              <w:right w:val="nil"/>
            </w:tcBorders>
            <w:shd w:val="clear" w:color="000000" w:fill="DDEBF7"/>
            <w:noWrap/>
            <w:vAlign w:val="center"/>
            <w:hideMark/>
          </w:tcPr>
          <w:p w14:paraId="0ED458E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617" w:type="dxa"/>
            <w:tcBorders>
              <w:top w:val="nil"/>
              <w:left w:val="nil"/>
              <w:bottom w:val="nil"/>
              <w:right w:val="nil"/>
            </w:tcBorders>
            <w:shd w:val="clear" w:color="auto" w:fill="auto"/>
            <w:noWrap/>
            <w:vAlign w:val="center"/>
            <w:hideMark/>
          </w:tcPr>
          <w:p w14:paraId="0364549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B0DEC3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202AC44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23B8C5A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21" w:type="dxa"/>
            <w:tcBorders>
              <w:top w:val="nil"/>
              <w:left w:val="nil"/>
              <w:bottom w:val="nil"/>
              <w:right w:val="nil"/>
            </w:tcBorders>
            <w:shd w:val="clear" w:color="auto" w:fill="auto"/>
            <w:noWrap/>
            <w:vAlign w:val="center"/>
            <w:hideMark/>
          </w:tcPr>
          <w:p w14:paraId="0282E2F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724B0FE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68</w:t>
            </w:r>
          </w:p>
        </w:tc>
        <w:tc>
          <w:tcPr>
            <w:tcW w:w="575" w:type="dxa"/>
            <w:tcBorders>
              <w:top w:val="nil"/>
              <w:left w:val="nil"/>
              <w:bottom w:val="nil"/>
              <w:right w:val="nil"/>
            </w:tcBorders>
            <w:shd w:val="clear" w:color="auto" w:fill="auto"/>
            <w:noWrap/>
            <w:vAlign w:val="center"/>
            <w:hideMark/>
          </w:tcPr>
          <w:p w14:paraId="44ACE9E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91</w:t>
            </w:r>
          </w:p>
        </w:tc>
      </w:tr>
      <w:tr w:rsidR="00231F74" w:rsidRPr="0084577B" w14:paraId="53572331" w14:textId="77777777" w:rsidTr="0084577B">
        <w:trPr>
          <w:cantSplit/>
          <w:jc w:val="center"/>
        </w:trPr>
        <w:tc>
          <w:tcPr>
            <w:tcW w:w="826" w:type="dxa"/>
            <w:tcBorders>
              <w:top w:val="nil"/>
              <w:left w:val="nil"/>
              <w:bottom w:val="nil"/>
              <w:right w:val="nil"/>
            </w:tcBorders>
            <w:shd w:val="clear" w:color="auto" w:fill="auto"/>
            <w:noWrap/>
            <w:vAlign w:val="center"/>
            <w:hideMark/>
          </w:tcPr>
          <w:p w14:paraId="7601A04B"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267F</w:t>
            </w:r>
          </w:p>
        </w:tc>
        <w:tc>
          <w:tcPr>
            <w:tcW w:w="520" w:type="dxa"/>
            <w:tcBorders>
              <w:top w:val="nil"/>
              <w:left w:val="single" w:sz="4" w:space="0" w:color="auto"/>
              <w:bottom w:val="nil"/>
              <w:right w:val="nil"/>
            </w:tcBorders>
            <w:shd w:val="clear" w:color="000000" w:fill="DDEBF7"/>
            <w:noWrap/>
            <w:vAlign w:val="center"/>
            <w:hideMark/>
          </w:tcPr>
          <w:p w14:paraId="376F66B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35</w:t>
            </w:r>
          </w:p>
        </w:tc>
        <w:tc>
          <w:tcPr>
            <w:tcW w:w="520" w:type="dxa"/>
            <w:tcBorders>
              <w:top w:val="nil"/>
              <w:left w:val="nil"/>
              <w:bottom w:val="nil"/>
              <w:right w:val="nil"/>
            </w:tcBorders>
            <w:shd w:val="clear" w:color="auto" w:fill="auto"/>
            <w:noWrap/>
            <w:vAlign w:val="center"/>
            <w:hideMark/>
          </w:tcPr>
          <w:p w14:paraId="47C5467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37</w:t>
            </w:r>
          </w:p>
        </w:tc>
        <w:tc>
          <w:tcPr>
            <w:tcW w:w="520" w:type="dxa"/>
            <w:tcBorders>
              <w:top w:val="nil"/>
              <w:left w:val="single" w:sz="4" w:space="0" w:color="auto"/>
              <w:bottom w:val="nil"/>
              <w:right w:val="nil"/>
            </w:tcBorders>
            <w:shd w:val="clear" w:color="000000" w:fill="DDEBF7"/>
            <w:noWrap/>
            <w:vAlign w:val="center"/>
            <w:hideMark/>
          </w:tcPr>
          <w:p w14:paraId="762DFD7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57</w:t>
            </w:r>
          </w:p>
        </w:tc>
        <w:tc>
          <w:tcPr>
            <w:tcW w:w="520" w:type="dxa"/>
            <w:tcBorders>
              <w:top w:val="nil"/>
              <w:left w:val="nil"/>
              <w:bottom w:val="nil"/>
              <w:right w:val="single" w:sz="4" w:space="0" w:color="auto"/>
            </w:tcBorders>
            <w:shd w:val="clear" w:color="auto" w:fill="auto"/>
            <w:noWrap/>
            <w:vAlign w:val="center"/>
            <w:hideMark/>
          </w:tcPr>
          <w:p w14:paraId="5D6229E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24</w:t>
            </w:r>
          </w:p>
        </w:tc>
        <w:tc>
          <w:tcPr>
            <w:tcW w:w="524" w:type="dxa"/>
            <w:tcBorders>
              <w:top w:val="nil"/>
              <w:left w:val="nil"/>
              <w:bottom w:val="nil"/>
              <w:right w:val="nil"/>
            </w:tcBorders>
            <w:shd w:val="clear" w:color="000000" w:fill="DDEBF7"/>
            <w:noWrap/>
            <w:vAlign w:val="center"/>
            <w:hideMark/>
          </w:tcPr>
          <w:p w14:paraId="19ED809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61</w:t>
            </w:r>
          </w:p>
        </w:tc>
        <w:tc>
          <w:tcPr>
            <w:tcW w:w="524" w:type="dxa"/>
            <w:tcBorders>
              <w:top w:val="nil"/>
              <w:left w:val="nil"/>
              <w:bottom w:val="nil"/>
              <w:right w:val="nil"/>
            </w:tcBorders>
            <w:shd w:val="clear" w:color="auto" w:fill="auto"/>
            <w:noWrap/>
            <w:vAlign w:val="center"/>
            <w:hideMark/>
          </w:tcPr>
          <w:p w14:paraId="476C0C1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100</w:t>
            </w:r>
          </w:p>
        </w:tc>
        <w:tc>
          <w:tcPr>
            <w:tcW w:w="519" w:type="dxa"/>
            <w:tcBorders>
              <w:top w:val="nil"/>
              <w:left w:val="single" w:sz="4" w:space="0" w:color="auto"/>
              <w:bottom w:val="nil"/>
              <w:right w:val="nil"/>
            </w:tcBorders>
            <w:shd w:val="clear" w:color="000000" w:fill="DDEBF7"/>
            <w:noWrap/>
            <w:vAlign w:val="center"/>
            <w:hideMark/>
          </w:tcPr>
          <w:p w14:paraId="1719586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26227A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4A9864F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5366717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C1C716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14:paraId="0A37173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7" w:type="dxa"/>
            <w:tcBorders>
              <w:top w:val="nil"/>
              <w:left w:val="nil"/>
              <w:bottom w:val="nil"/>
              <w:right w:val="nil"/>
            </w:tcBorders>
            <w:shd w:val="clear" w:color="000000" w:fill="DDEBF7"/>
            <w:noWrap/>
            <w:vAlign w:val="center"/>
            <w:hideMark/>
          </w:tcPr>
          <w:p w14:paraId="7E83806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15E222A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F58005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w:t>
            </w:r>
          </w:p>
        </w:tc>
        <w:tc>
          <w:tcPr>
            <w:tcW w:w="521" w:type="dxa"/>
            <w:tcBorders>
              <w:top w:val="nil"/>
              <w:left w:val="nil"/>
              <w:bottom w:val="nil"/>
              <w:right w:val="nil"/>
            </w:tcBorders>
            <w:shd w:val="clear" w:color="auto" w:fill="auto"/>
            <w:noWrap/>
            <w:vAlign w:val="center"/>
            <w:hideMark/>
          </w:tcPr>
          <w:p w14:paraId="0E12C34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13</w:t>
            </w:r>
          </w:p>
        </w:tc>
        <w:tc>
          <w:tcPr>
            <w:tcW w:w="519" w:type="dxa"/>
            <w:tcBorders>
              <w:top w:val="nil"/>
              <w:left w:val="single" w:sz="4" w:space="0" w:color="auto"/>
              <w:bottom w:val="nil"/>
              <w:right w:val="nil"/>
            </w:tcBorders>
            <w:shd w:val="clear" w:color="000000" w:fill="DDEBF7"/>
            <w:noWrap/>
            <w:vAlign w:val="center"/>
            <w:hideMark/>
          </w:tcPr>
          <w:p w14:paraId="00D97BC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22</w:t>
            </w:r>
          </w:p>
        </w:tc>
        <w:tc>
          <w:tcPr>
            <w:tcW w:w="521" w:type="dxa"/>
            <w:tcBorders>
              <w:top w:val="nil"/>
              <w:left w:val="nil"/>
              <w:bottom w:val="nil"/>
              <w:right w:val="nil"/>
            </w:tcBorders>
            <w:shd w:val="clear" w:color="auto" w:fill="auto"/>
            <w:noWrap/>
            <w:vAlign w:val="center"/>
            <w:hideMark/>
          </w:tcPr>
          <w:p w14:paraId="326ED2C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21</w:t>
            </w:r>
          </w:p>
        </w:tc>
        <w:tc>
          <w:tcPr>
            <w:tcW w:w="467" w:type="dxa"/>
            <w:tcBorders>
              <w:top w:val="nil"/>
              <w:left w:val="single" w:sz="4" w:space="0" w:color="auto"/>
              <w:bottom w:val="nil"/>
              <w:right w:val="nil"/>
            </w:tcBorders>
            <w:shd w:val="clear" w:color="000000" w:fill="DDEBF7"/>
            <w:noWrap/>
            <w:vAlign w:val="center"/>
            <w:hideMark/>
          </w:tcPr>
          <w:p w14:paraId="60998A7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29</w:t>
            </w:r>
          </w:p>
        </w:tc>
        <w:tc>
          <w:tcPr>
            <w:tcW w:w="575" w:type="dxa"/>
            <w:tcBorders>
              <w:top w:val="nil"/>
              <w:left w:val="nil"/>
              <w:bottom w:val="nil"/>
              <w:right w:val="nil"/>
            </w:tcBorders>
            <w:shd w:val="clear" w:color="auto" w:fill="auto"/>
            <w:noWrap/>
            <w:vAlign w:val="center"/>
            <w:hideMark/>
          </w:tcPr>
          <w:p w14:paraId="7D62D37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49</w:t>
            </w:r>
          </w:p>
        </w:tc>
      </w:tr>
      <w:tr w:rsidR="00231F74" w:rsidRPr="0084577B" w14:paraId="64BE320E" w14:textId="77777777" w:rsidTr="0084577B">
        <w:trPr>
          <w:cantSplit/>
          <w:jc w:val="center"/>
        </w:trPr>
        <w:tc>
          <w:tcPr>
            <w:tcW w:w="826" w:type="dxa"/>
            <w:tcBorders>
              <w:top w:val="nil"/>
              <w:left w:val="nil"/>
              <w:bottom w:val="nil"/>
              <w:right w:val="nil"/>
            </w:tcBorders>
            <w:shd w:val="clear" w:color="auto" w:fill="auto"/>
            <w:noWrap/>
            <w:vAlign w:val="center"/>
            <w:hideMark/>
          </w:tcPr>
          <w:p w14:paraId="50EDFA06"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256F</w:t>
            </w:r>
          </w:p>
        </w:tc>
        <w:tc>
          <w:tcPr>
            <w:tcW w:w="520" w:type="dxa"/>
            <w:tcBorders>
              <w:top w:val="nil"/>
              <w:left w:val="single" w:sz="4" w:space="0" w:color="auto"/>
              <w:bottom w:val="nil"/>
              <w:right w:val="nil"/>
            </w:tcBorders>
            <w:shd w:val="clear" w:color="000000" w:fill="DDEBF7"/>
            <w:noWrap/>
            <w:vAlign w:val="center"/>
            <w:hideMark/>
          </w:tcPr>
          <w:p w14:paraId="549D8F3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16</w:t>
            </w:r>
          </w:p>
        </w:tc>
        <w:tc>
          <w:tcPr>
            <w:tcW w:w="520" w:type="dxa"/>
            <w:tcBorders>
              <w:top w:val="nil"/>
              <w:left w:val="nil"/>
              <w:bottom w:val="nil"/>
              <w:right w:val="nil"/>
            </w:tcBorders>
            <w:shd w:val="clear" w:color="auto" w:fill="auto"/>
            <w:noWrap/>
            <w:vAlign w:val="center"/>
            <w:hideMark/>
          </w:tcPr>
          <w:p w14:paraId="3B8D404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520" w:type="dxa"/>
            <w:tcBorders>
              <w:top w:val="nil"/>
              <w:left w:val="single" w:sz="4" w:space="0" w:color="auto"/>
              <w:bottom w:val="nil"/>
              <w:right w:val="nil"/>
            </w:tcBorders>
            <w:shd w:val="clear" w:color="000000" w:fill="DDEBF7"/>
            <w:noWrap/>
            <w:vAlign w:val="center"/>
            <w:hideMark/>
          </w:tcPr>
          <w:p w14:paraId="34E795D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36</w:t>
            </w:r>
          </w:p>
        </w:tc>
        <w:tc>
          <w:tcPr>
            <w:tcW w:w="520" w:type="dxa"/>
            <w:tcBorders>
              <w:top w:val="nil"/>
              <w:left w:val="nil"/>
              <w:bottom w:val="nil"/>
              <w:right w:val="single" w:sz="4" w:space="0" w:color="auto"/>
            </w:tcBorders>
            <w:shd w:val="clear" w:color="auto" w:fill="auto"/>
            <w:noWrap/>
            <w:vAlign w:val="center"/>
            <w:hideMark/>
          </w:tcPr>
          <w:p w14:paraId="336C663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38</w:t>
            </w:r>
          </w:p>
        </w:tc>
        <w:tc>
          <w:tcPr>
            <w:tcW w:w="524" w:type="dxa"/>
            <w:tcBorders>
              <w:top w:val="nil"/>
              <w:left w:val="nil"/>
              <w:bottom w:val="nil"/>
              <w:right w:val="nil"/>
            </w:tcBorders>
            <w:shd w:val="clear" w:color="000000" w:fill="DDEBF7"/>
            <w:noWrap/>
            <w:vAlign w:val="center"/>
            <w:hideMark/>
          </w:tcPr>
          <w:p w14:paraId="6099672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77</w:t>
            </w:r>
          </w:p>
        </w:tc>
        <w:tc>
          <w:tcPr>
            <w:tcW w:w="524" w:type="dxa"/>
            <w:tcBorders>
              <w:top w:val="nil"/>
              <w:left w:val="nil"/>
              <w:bottom w:val="nil"/>
              <w:right w:val="nil"/>
            </w:tcBorders>
            <w:shd w:val="clear" w:color="auto" w:fill="auto"/>
            <w:noWrap/>
            <w:vAlign w:val="center"/>
            <w:hideMark/>
          </w:tcPr>
          <w:p w14:paraId="7816241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82</w:t>
            </w:r>
          </w:p>
        </w:tc>
        <w:tc>
          <w:tcPr>
            <w:tcW w:w="519" w:type="dxa"/>
            <w:tcBorders>
              <w:top w:val="nil"/>
              <w:left w:val="single" w:sz="4" w:space="0" w:color="auto"/>
              <w:bottom w:val="nil"/>
              <w:right w:val="nil"/>
            </w:tcBorders>
            <w:shd w:val="clear" w:color="000000" w:fill="DDEBF7"/>
            <w:noWrap/>
            <w:vAlign w:val="center"/>
            <w:hideMark/>
          </w:tcPr>
          <w:p w14:paraId="0473950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128B4A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71A79B0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5F40B8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E6B10B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14:paraId="2C6DDC3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7" w:type="dxa"/>
            <w:tcBorders>
              <w:top w:val="nil"/>
              <w:left w:val="nil"/>
              <w:bottom w:val="nil"/>
              <w:right w:val="nil"/>
            </w:tcBorders>
            <w:shd w:val="clear" w:color="000000" w:fill="DDEBF7"/>
            <w:noWrap/>
            <w:vAlign w:val="center"/>
            <w:hideMark/>
          </w:tcPr>
          <w:p w14:paraId="0DA5A3E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268E068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19C22B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4DEC5B2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19" w:type="dxa"/>
            <w:tcBorders>
              <w:top w:val="nil"/>
              <w:left w:val="single" w:sz="4" w:space="0" w:color="auto"/>
              <w:bottom w:val="nil"/>
              <w:right w:val="nil"/>
            </w:tcBorders>
            <w:shd w:val="clear" w:color="000000" w:fill="DDEBF7"/>
            <w:noWrap/>
            <w:vAlign w:val="center"/>
            <w:hideMark/>
          </w:tcPr>
          <w:p w14:paraId="7F7212D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56492E2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467" w:type="dxa"/>
            <w:tcBorders>
              <w:top w:val="nil"/>
              <w:left w:val="single" w:sz="4" w:space="0" w:color="auto"/>
              <w:bottom w:val="nil"/>
              <w:right w:val="nil"/>
            </w:tcBorders>
            <w:shd w:val="clear" w:color="000000" w:fill="DDEBF7"/>
            <w:noWrap/>
            <w:vAlign w:val="center"/>
            <w:hideMark/>
          </w:tcPr>
          <w:p w14:paraId="507D423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0616DC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0F0B85E2" w14:textId="77777777" w:rsidTr="0084577B">
        <w:trPr>
          <w:cantSplit/>
          <w:jc w:val="center"/>
        </w:trPr>
        <w:tc>
          <w:tcPr>
            <w:tcW w:w="826" w:type="dxa"/>
            <w:tcBorders>
              <w:top w:val="nil"/>
              <w:left w:val="nil"/>
              <w:bottom w:val="nil"/>
              <w:right w:val="nil"/>
            </w:tcBorders>
            <w:shd w:val="clear" w:color="auto" w:fill="auto"/>
            <w:noWrap/>
            <w:vAlign w:val="center"/>
            <w:hideMark/>
          </w:tcPr>
          <w:p w14:paraId="6F93222B"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254F</w:t>
            </w:r>
          </w:p>
        </w:tc>
        <w:tc>
          <w:tcPr>
            <w:tcW w:w="520" w:type="dxa"/>
            <w:tcBorders>
              <w:top w:val="nil"/>
              <w:left w:val="single" w:sz="4" w:space="0" w:color="auto"/>
              <w:bottom w:val="nil"/>
              <w:right w:val="nil"/>
            </w:tcBorders>
            <w:shd w:val="clear" w:color="000000" w:fill="DDEBF7"/>
            <w:noWrap/>
            <w:vAlign w:val="center"/>
            <w:hideMark/>
          </w:tcPr>
          <w:p w14:paraId="7A92B8B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0" w:type="dxa"/>
            <w:tcBorders>
              <w:top w:val="nil"/>
              <w:left w:val="nil"/>
              <w:bottom w:val="nil"/>
              <w:right w:val="nil"/>
            </w:tcBorders>
            <w:shd w:val="clear" w:color="auto" w:fill="auto"/>
            <w:noWrap/>
            <w:vAlign w:val="center"/>
            <w:hideMark/>
          </w:tcPr>
          <w:p w14:paraId="69C5304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0" w:type="dxa"/>
            <w:tcBorders>
              <w:top w:val="nil"/>
              <w:left w:val="single" w:sz="4" w:space="0" w:color="auto"/>
              <w:bottom w:val="nil"/>
              <w:right w:val="nil"/>
            </w:tcBorders>
            <w:shd w:val="clear" w:color="000000" w:fill="DDEBF7"/>
            <w:noWrap/>
            <w:vAlign w:val="center"/>
            <w:hideMark/>
          </w:tcPr>
          <w:p w14:paraId="4CDAE27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16</w:t>
            </w:r>
          </w:p>
        </w:tc>
        <w:tc>
          <w:tcPr>
            <w:tcW w:w="520" w:type="dxa"/>
            <w:tcBorders>
              <w:top w:val="nil"/>
              <w:left w:val="nil"/>
              <w:bottom w:val="nil"/>
              <w:right w:val="single" w:sz="4" w:space="0" w:color="auto"/>
            </w:tcBorders>
            <w:shd w:val="clear" w:color="auto" w:fill="auto"/>
            <w:noWrap/>
            <w:vAlign w:val="center"/>
            <w:hideMark/>
          </w:tcPr>
          <w:p w14:paraId="04300AE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53</w:t>
            </w:r>
          </w:p>
        </w:tc>
        <w:tc>
          <w:tcPr>
            <w:tcW w:w="524" w:type="dxa"/>
            <w:tcBorders>
              <w:top w:val="nil"/>
              <w:left w:val="nil"/>
              <w:bottom w:val="nil"/>
              <w:right w:val="nil"/>
            </w:tcBorders>
            <w:shd w:val="clear" w:color="000000" w:fill="DDEBF7"/>
            <w:noWrap/>
            <w:vAlign w:val="center"/>
            <w:hideMark/>
          </w:tcPr>
          <w:p w14:paraId="421E7DC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4" w:type="dxa"/>
            <w:tcBorders>
              <w:top w:val="nil"/>
              <w:left w:val="nil"/>
              <w:bottom w:val="nil"/>
              <w:right w:val="nil"/>
            </w:tcBorders>
            <w:shd w:val="clear" w:color="auto" w:fill="auto"/>
            <w:noWrap/>
            <w:vAlign w:val="center"/>
            <w:hideMark/>
          </w:tcPr>
          <w:p w14:paraId="26CB466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F58CFD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D2A063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003DD5D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5F41227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0D44A7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14:paraId="4B3A46B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15B6F7B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73</w:t>
            </w:r>
          </w:p>
        </w:tc>
        <w:tc>
          <w:tcPr>
            <w:tcW w:w="617" w:type="dxa"/>
            <w:tcBorders>
              <w:top w:val="nil"/>
              <w:left w:val="nil"/>
              <w:bottom w:val="nil"/>
              <w:right w:val="nil"/>
            </w:tcBorders>
            <w:shd w:val="clear" w:color="auto" w:fill="auto"/>
            <w:noWrap/>
            <w:vAlign w:val="center"/>
            <w:hideMark/>
          </w:tcPr>
          <w:p w14:paraId="274A64F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18</w:t>
            </w:r>
          </w:p>
        </w:tc>
        <w:tc>
          <w:tcPr>
            <w:tcW w:w="519" w:type="dxa"/>
            <w:tcBorders>
              <w:top w:val="nil"/>
              <w:left w:val="single" w:sz="4" w:space="0" w:color="auto"/>
              <w:bottom w:val="nil"/>
              <w:right w:val="nil"/>
            </w:tcBorders>
            <w:shd w:val="clear" w:color="000000" w:fill="DDEBF7"/>
            <w:noWrap/>
            <w:vAlign w:val="center"/>
            <w:hideMark/>
          </w:tcPr>
          <w:p w14:paraId="6C108C7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51E942D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14:paraId="7CB5FFF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D29294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5F21698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1FDA26B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1C7AF758" w14:textId="77777777" w:rsidTr="0084577B">
        <w:trPr>
          <w:cantSplit/>
          <w:jc w:val="center"/>
        </w:trPr>
        <w:tc>
          <w:tcPr>
            <w:tcW w:w="826" w:type="dxa"/>
            <w:tcBorders>
              <w:top w:val="nil"/>
              <w:left w:val="nil"/>
              <w:bottom w:val="nil"/>
              <w:right w:val="nil"/>
            </w:tcBorders>
            <w:shd w:val="clear" w:color="auto" w:fill="auto"/>
            <w:noWrap/>
            <w:vAlign w:val="center"/>
            <w:hideMark/>
          </w:tcPr>
          <w:p w14:paraId="481BF54F"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276F</w:t>
            </w:r>
          </w:p>
        </w:tc>
        <w:tc>
          <w:tcPr>
            <w:tcW w:w="520" w:type="dxa"/>
            <w:tcBorders>
              <w:top w:val="nil"/>
              <w:left w:val="single" w:sz="4" w:space="0" w:color="auto"/>
              <w:bottom w:val="nil"/>
              <w:right w:val="nil"/>
            </w:tcBorders>
            <w:shd w:val="clear" w:color="000000" w:fill="DDEBF7"/>
            <w:noWrap/>
            <w:vAlign w:val="center"/>
            <w:hideMark/>
          </w:tcPr>
          <w:p w14:paraId="739EB91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20" w:type="dxa"/>
            <w:tcBorders>
              <w:top w:val="nil"/>
              <w:left w:val="nil"/>
              <w:bottom w:val="nil"/>
              <w:right w:val="nil"/>
            </w:tcBorders>
            <w:shd w:val="clear" w:color="auto" w:fill="auto"/>
            <w:noWrap/>
            <w:vAlign w:val="center"/>
            <w:hideMark/>
          </w:tcPr>
          <w:p w14:paraId="2B301FB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20" w:type="dxa"/>
            <w:tcBorders>
              <w:top w:val="nil"/>
              <w:left w:val="single" w:sz="4" w:space="0" w:color="auto"/>
              <w:bottom w:val="nil"/>
              <w:right w:val="nil"/>
            </w:tcBorders>
            <w:shd w:val="clear" w:color="000000" w:fill="DDEBF7"/>
            <w:noWrap/>
            <w:vAlign w:val="center"/>
            <w:hideMark/>
          </w:tcPr>
          <w:p w14:paraId="703E9B4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520" w:type="dxa"/>
            <w:tcBorders>
              <w:top w:val="nil"/>
              <w:left w:val="nil"/>
              <w:bottom w:val="nil"/>
              <w:right w:val="single" w:sz="4" w:space="0" w:color="auto"/>
            </w:tcBorders>
            <w:shd w:val="clear" w:color="auto" w:fill="auto"/>
            <w:noWrap/>
            <w:vAlign w:val="center"/>
            <w:hideMark/>
          </w:tcPr>
          <w:p w14:paraId="2CD707A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18</w:t>
            </w:r>
          </w:p>
        </w:tc>
        <w:tc>
          <w:tcPr>
            <w:tcW w:w="524" w:type="dxa"/>
            <w:tcBorders>
              <w:top w:val="nil"/>
              <w:left w:val="nil"/>
              <w:bottom w:val="nil"/>
              <w:right w:val="nil"/>
            </w:tcBorders>
            <w:shd w:val="clear" w:color="000000" w:fill="DDEBF7"/>
            <w:noWrap/>
            <w:vAlign w:val="center"/>
            <w:hideMark/>
          </w:tcPr>
          <w:p w14:paraId="504D28A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3B1E1F4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DA1F97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19EC704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1E9BF4B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6006D3C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0F89E2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5CD895A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7BF25D8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226</w:t>
            </w:r>
          </w:p>
        </w:tc>
        <w:tc>
          <w:tcPr>
            <w:tcW w:w="617" w:type="dxa"/>
            <w:tcBorders>
              <w:top w:val="nil"/>
              <w:left w:val="nil"/>
              <w:bottom w:val="nil"/>
              <w:right w:val="nil"/>
            </w:tcBorders>
            <w:shd w:val="clear" w:color="auto" w:fill="auto"/>
            <w:noWrap/>
            <w:vAlign w:val="center"/>
            <w:hideMark/>
          </w:tcPr>
          <w:p w14:paraId="1BFA968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302</w:t>
            </w:r>
          </w:p>
        </w:tc>
        <w:tc>
          <w:tcPr>
            <w:tcW w:w="519" w:type="dxa"/>
            <w:tcBorders>
              <w:top w:val="nil"/>
              <w:left w:val="single" w:sz="4" w:space="0" w:color="auto"/>
              <w:bottom w:val="nil"/>
              <w:right w:val="nil"/>
            </w:tcBorders>
            <w:shd w:val="clear" w:color="000000" w:fill="DDEBF7"/>
            <w:noWrap/>
            <w:vAlign w:val="center"/>
            <w:hideMark/>
          </w:tcPr>
          <w:p w14:paraId="776E73F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363B54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19" w:type="dxa"/>
            <w:tcBorders>
              <w:top w:val="nil"/>
              <w:left w:val="single" w:sz="4" w:space="0" w:color="auto"/>
              <w:bottom w:val="nil"/>
              <w:right w:val="nil"/>
            </w:tcBorders>
            <w:shd w:val="clear" w:color="000000" w:fill="DDEBF7"/>
            <w:noWrap/>
            <w:vAlign w:val="center"/>
            <w:hideMark/>
          </w:tcPr>
          <w:p w14:paraId="032E4A0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21DA8AD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467" w:type="dxa"/>
            <w:tcBorders>
              <w:top w:val="nil"/>
              <w:left w:val="single" w:sz="4" w:space="0" w:color="auto"/>
              <w:bottom w:val="nil"/>
              <w:right w:val="nil"/>
            </w:tcBorders>
            <w:shd w:val="clear" w:color="000000" w:fill="DDEBF7"/>
            <w:noWrap/>
            <w:vAlign w:val="center"/>
            <w:hideMark/>
          </w:tcPr>
          <w:p w14:paraId="580E337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3D8BA9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53A07F98" w14:textId="77777777" w:rsidTr="0084577B">
        <w:trPr>
          <w:cantSplit/>
          <w:jc w:val="center"/>
        </w:trPr>
        <w:tc>
          <w:tcPr>
            <w:tcW w:w="826" w:type="dxa"/>
            <w:tcBorders>
              <w:top w:val="nil"/>
              <w:left w:val="nil"/>
              <w:bottom w:val="nil"/>
              <w:right w:val="nil"/>
            </w:tcBorders>
            <w:shd w:val="clear" w:color="auto" w:fill="auto"/>
            <w:noWrap/>
            <w:vAlign w:val="center"/>
            <w:hideMark/>
          </w:tcPr>
          <w:p w14:paraId="346F9F32"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266F</w:t>
            </w:r>
          </w:p>
        </w:tc>
        <w:tc>
          <w:tcPr>
            <w:tcW w:w="520" w:type="dxa"/>
            <w:tcBorders>
              <w:top w:val="nil"/>
              <w:left w:val="single" w:sz="4" w:space="0" w:color="auto"/>
              <w:bottom w:val="nil"/>
              <w:right w:val="nil"/>
            </w:tcBorders>
            <w:shd w:val="clear" w:color="000000" w:fill="DDEBF7"/>
            <w:noWrap/>
            <w:vAlign w:val="center"/>
            <w:hideMark/>
          </w:tcPr>
          <w:p w14:paraId="393B0BC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2940414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0" w:type="dxa"/>
            <w:tcBorders>
              <w:top w:val="nil"/>
              <w:left w:val="single" w:sz="4" w:space="0" w:color="auto"/>
              <w:bottom w:val="nil"/>
              <w:right w:val="nil"/>
            </w:tcBorders>
            <w:shd w:val="clear" w:color="000000" w:fill="DDEBF7"/>
            <w:noWrap/>
            <w:vAlign w:val="center"/>
            <w:hideMark/>
          </w:tcPr>
          <w:p w14:paraId="211585D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520" w:type="dxa"/>
            <w:tcBorders>
              <w:top w:val="nil"/>
              <w:left w:val="nil"/>
              <w:bottom w:val="nil"/>
              <w:right w:val="single" w:sz="4" w:space="0" w:color="auto"/>
            </w:tcBorders>
            <w:shd w:val="clear" w:color="auto" w:fill="auto"/>
            <w:noWrap/>
            <w:vAlign w:val="center"/>
            <w:hideMark/>
          </w:tcPr>
          <w:p w14:paraId="51BCF17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15</w:t>
            </w:r>
          </w:p>
        </w:tc>
        <w:tc>
          <w:tcPr>
            <w:tcW w:w="524" w:type="dxa"/>
            <w:tcBorders>
              <w:top w:val="nil"/>
              <w:left w:val="nil"/>
              <w:bottom w:val="nil"/>
              <w:right w:val="nil"/>
            </w:tcBorders>
            <w:shd w:val="clear" w:color="000000" w:fill="DDEBF7"/>
            <w:noWrap/>
            <w:vAlign w:val="center"/>
            <w:hideMark/>
          </w:tcPr>
          <w:p w14:paraId="5887F99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737FA2E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29A1BF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6D30943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7BB41ED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80FE28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471B5A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3952770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2BACF33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316</w:t>
            </w:r>
          </w:p>
        </w:tc>
        <w:tc>
          <w:tcPr>
            <w:tcW w:w="617" w:type="dxa"/>
            <w:tcBorders>
              <w:top w:val="nil"/>
              <w:left w:val="nil"/>
              <w:bottom w:val="nil"/>
              <w:right w:val="nil"/>
            </w:tcBorders>
            <w:shd w:val="clear" w:color="auto" w:fill="auto"/>
            <w:noWrap/>
            <w:vAlign w:val="center"/>
            <w:hideMark/>
          </w:tcPr>
          <w:p w14:paraId="24FBCDF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507</w:t>
            </w:r>
          </w:p>
        </w:tc>
        <w:tc>
          <w:tcPr>
            <w:tcW w:w="519" w:type="dxa"/>
            <w:tcBorders>
              <w:top w:val="nil"/>
              <w:left w:val="single" w:sz="4" w:space="0" w:color="auto"/>
              <w:bottom w:val="nil"/>
              <w:right w:val="nil"/>
            </w:tcBorders>
            <w:shd w:val="clear" w:color="000000" w:fill="DDEBF7"/>
            <w:noWrap/>
            <w:vAlign w:val="center"/>
            <w:hideMark/>
          </w:tcPr>
          <w:p w14:paraId="6B18502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1EC8759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B54C26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DB2D65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60D68BA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21B90FD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3AF1EB16" w14:textId="77777777" w:rsidTr="0084577B">
        <w:trPr>
          <w:cantSplit/>
          <w:jc w:val="center"/>
        </w:trPr>
        <w:tc>
          <w:tcPr>
            <w:tcW w:w="826" w:type="dxa"/>
            <w:tcBorders>
              <w:top w:val="nil"/>
              <w:left w:val="nil"/>
              <w:bottom w:val="nil"/>
              <w:right w:val="nil"/>
            </w:tcBorders>
            <w:shd w:val="clear" w:color="auto" w:fill="auto"/>
            <w:noWrap/>
            <w:vAlign w:val="center"/>
            <w:hideMark/>
          </w:tcPr>
          <w:p w14:paraId="4F4BCCAD"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277F</w:t>
            </w:r>
          </w:p>
        </w:tc>
        <w:tc>
          <w:tcPr>
            <w:tcW w:w="520" w:type="dxa"/>
            <w:tcBorders>
              <w:top w:val="nil"/>
              <w:left w:val="single" w:sz="4" w:space="0" w:color="auto"/>
              <w:bottom w:val="nil"/>
              <w:right w:val="nil"/>
            </w:tcBorders>
            <w:shd w:val="clear" w:color="000000" w:fill="DDEBF7"/>
            <w:noWrap/>
            <w:vAlign w:val="center"/>
            <w:hideMark/>
          </w:tcPr>
          <w:p w14:paraId="29F7D64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23E3211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5B78CF3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32</w:t>
            </w:r>
          </w:p>
        </w:tc>
        <w:tc>
          <w:tcPr>
            <w:tcW w:w="520" w:type="dxa"/>
            <w:tcBorders>
              <w:top w:val="nil"/>
              <w:left w:val="nil"/>
              <w:bottom w:val="nil"/>
              <w:right w:val="single" w:sz="4" w:space="0" w:color="auto"/>
            </w:tcBorders>
            <w:shd w:val="clear" w:color="auto" w:fill="auto"/>
            <w:noWrap/>
            <w:vAlign w:val="center"/>
            <w:hideMark/>
          </w:tcPr>
          <w:p w14:paraId="44B2276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45</w:t>
            </w:r>
          </w:p>
        </w:tc>
        <w:tc>
          <w:tcPr>
            <w:tcW w:w="524" w:type="dxa"/>
            <w:tcBorders>
              <w:top w:val="nil"/>
              <w:left w:val="nil"/>
              <w:bottom w:val="nil"/>
              <w:right w:val="nil"/>
            </w:tcBorders>
            <w:shd w:val="clear" w:color="000000" w:fill="DDEBF7"/>
            <w:noWrap/>
            <w:vAlign w:val="center"/>
            <w:hideMark/>
          </w:tcPr>
          <w:p w14:paraId="019D892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13A2AF7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33291C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610001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4EE10EC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2B00FBF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5FCF802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3675672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510372C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452</w:t>
            </w:r>
          </w:p>
        </w:tc>
        <w:tc>
          <w:tcPr>
            <w:tcW w:w="617" w:type="dxa"/>
            <w:tcBorders>
              <w:top w:val="nil"/>
              <w:left w:val="nil"/>
              <w:bottom w:val="nil"/>
              <w:right w:val="nil"/>
            </w:tcBorders>
            <w:shd w:val="clear" w:color="auto" w:fill="auto"/>
            <w:noWrap/>
            <w:vAlign w:val="center"/>
            <w:hideMark/>
          </w:tcPr>
          <w:p w14:paraId="0C57F35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1032</w:t>
            </w:r>
          </w:p>
        </w:tc>
        <w:tc>
          <w:tcPr>
            <w:tcW w:w="519" w:type="dxa"/>
            <w:tcBorders>
              <w:top w:val="nil"/>
              <w:left w:val="single" w:sz="4" w:space="0" w:color="auto"/>
              <w:bottom w:val="nil"/>
              <w:right w:val="nil"/>
            </w:tcBorders>
            <w:shd w:val="clear" w:color="000000" w:fill="DDEBF7"/>
            <w:noWrap/>
            <w:vAlign w:val="center"/>
            <w:hideMark/>
          </w:tcPr>
          <w:p w14:paraId="251E6A4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nil"/>
              <w:right w:val="nil"/>
            </w:tcBorders>
            <w:shd w:val="clear" w:color="auto" w:fill="auto"/>
            <w:noWrap/>
            <w:vAlign w:val="center"/>
            <w:hideMark/>
          </w:tcPr>
          <w:p w14:paraId="1ADF14C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14:paraId="7B2E10D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314887B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467" w:type="dxa"/>
            <w:tcBorders>
              <w:top w:val="nil"/>
              <w:left w:val="single" w:sz="4" w:space="0" w:color="auto"/>
              <w:bottom w:val="nil"/>
              <w:right w:val="nil"/>
            </w:tcBorders>
            <w:shd w:val="clear" w:color="000000" w:fill="DDEBF7"/>
            <w:noWrap/>
            <w:vAlign w:val="center"/>
            <w:hideMark/>
          </w:tcPr>
          <w:p w14:paraId="468BEE5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0144796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2FC652DD" w14:textId="77777777" w:rsidTr="0084577B">
        <w:trPr>
          <w:cantSplit/>
          <w:jc w:val="center"/>
        </w:trPr>
        <w:tc>
          <w:tcPr>
            <w:tcW w:w="826" w:type="dxa"/>
            <w:tcBorders>
              <w:top w:val="nil"/>
              <w:left w:val="nil"/>
              <w:bottom w:val="nil"/>
              <w:right w:val="nil"/>
            </w:tcBorders>
            <w:shd w:val="clear" w:color="auto" w:fill="auto"/>
            <w:noWrap/>
            <w:vAlign w:val="center"/>
            <w:hideMark/>
          </w:tcPr>
          <w:p w14:paraId="6DD48B33"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284F</w:t>
            </w:r>
          </w:p>
        </w:tc>
        <w:tc>
          <w:tcPr>
            <w:tcW w:w="520" w:type="dxa"/>
            <w:tcBorders>
              <w:top w:val="nil"/>
              <w:left w:val="single" w:sz="4" w:space="0" w:color="auto"/>
              <w:bottom w:val="nil"/>
              <w:right w:val="nil"/>
            </w:tcBorders>
            <w:shd w:val="clear" w:color="000000" w:fill="DDEBF7"/>
            <w:noWrap/>
            <w:vAlign w:val="center"/>
            <w:hideMark/>
          </w:tcPr>
          <w:p w14:paraId="0DED118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5AC60E0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7B15264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13</w:t>
            </w:r>
          </w:p>
        </w:tc>
        <w:tc>
          <w:tcPr>
            <w:tcW w:w="520" w:type="dxa"/>
            <w:tcBorders>
              <w:top w:val="nil"/>
              <w:left w:val="nil"/>
              <w:bottom w:val="nil"/>
              <w:right w:val="single" w:sz="4" w:space="0" w:color="auto"/>
            </w:tcBorders>
            <w:shd w:val="clear" w:color="auto" w:fill="auto"/>
            <w:noWrap/>
            <w:vAlign w:val="center"/>
            <w:hideMark/>
          </w:tcPr>
          <w:p w14:paraId="7569E4F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w:t>
            </w:r>
          </w:p>
        </w:tc>
        <w:tc>
          <w:tcPr>
            <w:tcW w:w="524" w:type="dxa"/>
            <w:tcBorders>
              <w:top w:val="nil"/>
              <w:left w:val="nil"/>
              <w:bottom w:val="nil"/>
              <w:right w:val="nil"/>
            </w:tcBorders>
            <w:shd w:val="clear" w:color="000000" w:fill="DDEBF7"/>
            <w:noWrap/>
            <w:vAlign w:val="center"/>
            <w:hideMark/>
          </w:tcPr>
          <w:p w14:paraId="7A8248C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732EBAC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2C159C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E9F467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2F5F557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75F8BD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78421A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130CC5C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6C0C84F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234</w:t>
            </w:r>
          </w:p>
        </w:tc>
        <w:tc>
          <w:tcPr>
            <w:tcW w:w="617" w:type="dxa"/>
            <w:tcBorders>
              <w:top w:val="nil"/>
              <w:left w:val="nil"/>
              <w:bottom w:val="nil"/>
              <w:right w:val="nil"/>
            </w:tcBorders>
            <w:shd w:val="clear" w:color="auto" w:fill="auto"/>
            <w:noWrap/>
            <w:vAlign w:val="center"/>
            <w:hideMark/>
          </w:tcPr>
          <w:p w14:paraId="3756B70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505</w:t>
            </w:r>
          </w:p>
        </w:tc>
        <w:tc>
          <w:tcPr>
            <w:tcW w:w="519" w:type="dxa"/>
            <w:tcBorders>
              <w:top w:val="nil"/>
              <w:left w:val="single" w:sz="4" w:space="0" w:color="auto"/>
              <w:bottom w:val="nil"/>
              <w:right w:val="nil"/>
            </w:tcBorders>
            <w:shd w:val="clear" w:color="000000" w:fill="DDEBF7"/>
            <w:noWrap/>
            <w:vAlign w:val="center"/>
            <w:hideMark/>
          </w:tcPr>
          <w:p w14:paraId="14B753C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8164F9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6AF81A3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4B1278F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467" w:type="dxa"/>
            <w:tcBorders>
              <w:top w:val="nil"/>
              <w:left w:val="single" w:sz="4" w:space="0" w:color="auto"/>
              <w:bottom w:val="nil"/>
              <w:right w:val="nil"/>
            </w:tcBorders>
            <w:shd w:val="clear" w:color="000000" w:fill="DDEBF7"/>
            <w:noWrap/>
            <w:vAlign w:val="center"/>
            <w:hideMark/>
          </w:tcPr>
          <w:p w14:paraId="1EB74C3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78F37B1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0CC1CB3B" w14:textId="77777777" w:rsidTr="0084577B">
        <w:trPr>
          <w:cantSplit/>
          <w:jc w:val="center"/>
        </w:trPr>
        <w:tc>
          <w:tcPr>
            <w:tcW w:w="826" w:type="dxa"/>
            <w:tcBorders>
              <w:top w:val="nil"/>
              <w:left w:val="nil"/>
              <w:bottom w:val="nil"/>
              <w:right w:val="nil"/>
            </w:tcBorders>
            <w:shd w:val="clear" w:color="auto" w:fill="auto"/>
            <w:noWrap/>
            <w:vAlign w:val="center"/>
            <w:hideMark/>
          </w:tcPr>
          <w:p w14:paraId="6665A799"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294F</w:t>
            </w:r>
          </w:p>
        </w:tc>
        <w:tc>
          <w:tcPr>
            <w:tcW w:w="520" w:type="dxa"/>
            <w:tcBorders>
              <w:top w:val="nil"/>
              <w:left w:val="single" w:sz="4" w:space="0" w:color="auto"/>
              <w:bottom w:val="nil"/>
              <w:right w:val="nil"/>
            </w:tcBorders>
            <w:shd w:val="clear" w:color="000000" w:fill="DDEBF7"/>
            <w:noWrap/>
            <w:vAlign w:val="center"/>
            <w:hideMark/>
          </w:tcPr>
          <w:p w14:paraId="64DB851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49</w:t>
            </w:r>
          </w:p>
        </w:tc>
        <w:tc>
          <w:tcPr>
            <w:tcW w:w="520" w:type="dxa"/>
            <w:tcBorders>
              <w:top w:val="nil"/>
              <w:left w:val="nil"/>
              <w:bottom w:val="nil"/>
              <w:right w:val="nil"/>
            </w:tcBorders>
            <w:shd w:val="clear" w:color="auto" w:fill="auto"/>
            <w:noWrap/>
            <w:vAlign w:val="center"/>
            <w:hideMark/>
          </w:tcPr>
          <w:p w14:paraId="548D2AB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40</w:t>
            </w:r>
          </w:p>
        </w:tc>
        <w:tc>
          <w:tcPr>
            <w:tcW w:w="520" w:type="dxa"/>
            <w:tcBorders>
              <w:top w:val="nil"/>
              <w:left w:val="single" w:sz="4" w:space="0" w:color="auto"/>
              <w:bottom w:val="nil"/>
              <w:right w:val="nil"/>
            </w:tcBorders>
            <w:shd w:val="clear" w:color="000000" w:fill="DDEBF7"/>
            <w:noWrap/>
            <w:vAlign w:val="center"/>
            <w:hideMark/>
          </w:tcPr>
          <w:p w14:paraId="46AC1E7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w:t>
            </w:r>
          </w:p>
        </w:tc>
        <w:tc>
          <w:tcPr>
            <w:tcW w:w="520" w:type="dxa"/>
            <w:tcBorders>
              <w:top w:val="nil"/>
              <w:left w:val="nil"/>
              <w:bottom w:val="nil"/>
              <w:right w:val="single" w:sz="4" w:space="0" w:color="auto"/>
            </w:tcBorders>
            <w:shd w:val="clear" w:color="auto" w:fill="auto"/>
            <w:noWrap/>
            <w:vAlign w:val="center"/>
            <w:hideMark/>
          </w:tcPr>
          <w:p w14:paraId="5418DA3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27</w:t>
            </w:r>
          </w:p>
        </w:tc>
        <w:tc>
          <w:tcPr>
            <w:tcW w:w="524" w:type="dxa"/>
            <w:tcBorders>
              <w:top w:val="nil"/>
              <w:left w:val="nil"/>
              <w:bottom w:val="nil"/>
              <w:right w:val="nil"/>
            </w:tcBorders>
            <w:shd w:val="clear" w:color="000000" w:fill="DDEBF7"/>
            <w:noWrap/>
            <w:vAlign w:val="center"/>
            <w:hideMark/>
          </w:tcPr>
          <w:p w14:paraId="5877A7C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4" w:type="dxa"/>
            <w:tcBorders>
              <w:top w:val="nil"/>
              <w:left w:val="nil"/>
              <w:bottom w:val="nil"/>
              <w:right w:val="nil"/>
            </w:tcBorders>
            <w:shd w:val="clear" w:color="auto" w:fill="auto"/>
            <w:noWrap/>
            <w:vAlign w:val="center"/>
            <w:hideMark/>
          </w:tcPr>
          <w:p w14:paraId="016B46B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97</w:t>
            </w:r>
          </w:p>
        </w:tc>
        <w:tc>
          <w:tcPr>
            <w:tcW w:w="519" w:type="dxa"/>
            <w:tcBorders>
              <w:top w:val="nil"/>
              <w:left w:val="single" w:sz="4" w:space="0" w:color="auto"/>
              <w:bottom w:val="nil"/>
              <w:right w:val="nil"/>
            </w:tcBorders>
            <w:shd w:val="clear" w:color="000000" w:fill="DDEBF7"/>
            <w:noWrap/>
            <w:vAlign w:val="center"/>
            <w:hideMark/>
          </w:tcPr>
          <w:p w14:paraId="0B83DB4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5C7F161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nil"/>
              <w:right w:val="nil"/>
            </w:tcBorders>
            <w:shd w:val="clear" w:color="000000" w:fill="DDEBF7"/>
            <w:noWrap/>
            <w:vAlign w:val="center"/>
            <w:hideMark/>
          </w:tcPr>
          <w:p w14:paraId="1280698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635C71E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C8A5DF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1342DB2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06DDBFD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147</w:t>
            </w:r>
          </w:p>
        </w:tc>
        <w:tc>
          <w:tcPr>
            <w:tcW w:w="617" w:type="dxa"/>
            <w:tcBorders>
              <w:top w:val="nil"/>
              <w:left w:val="nil"/>
              <w:bottom w:val="nil"/>
              <w:right w:val="nil"/>
            </w:tcBorders>
            <w:shd w:val="clear" w:color="auto" w:fill="auto"/>
            <w:noWrap/>
            <w:vAlign w:val="center"/>
            <w:hideMark/>
          </w:tcPr>
          <w:p w14:paraId="04151A5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8A0F5F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1207F31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604CF2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521" w:type="dxa"/>
            <w:tcBorders>
              <w:top w:val="nil"/>
              <w:left w:val="nil"/>
              <w:bottom w:val="nil"/>
              <w:right w:val="nil"/>
            </w:tcBorders>
            <w:shd w:val="clear" w:color="auto" w:fill="auto"/>
            <w:noWrap/>
            <w:vAlign w:val="center"/>
            <w:hideMark/>
          </w:tcPr>
          <w:p w14:paraId="118D092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467" w:type="dxa"/>
            <w:tcBorders>
              <w:top w:val="nil"/>
              <w:left w:val="single" w:sz="4" w:space="0" w:color="auto"/>
              <w:bottom w:val="nil"/>
              <w:right w:val="nil"/>
            </w:tcBorders>
            <w:shd w:val="clear" w:color="000000" w:fill="DDEBF7"/>
            <w:noWrap/>
            <w:vAlign w:val="center"/>
            <w:hideMark/>
          </w:tcPr>
          <w:p w14:paraId="6AA4F72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55AA992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01F46C5D" w14:textId="77777777" w:rsidTr="0084577B">
        <w:trPr>
          <w:cantSplit/>
          <w:jc w:val="center"/>
        </w:trPr>
        <w:tc>
          <w:tcPr>
            <w:tcW w:w="826" w:type="dxa"/>
            <w:tcBorders>
              <w:top w:val="nil"/>
              <w:left w:val="nil"/>
              <w:bottom w:val="single" w:sz="4" w:space="0" w:color="auto"/>
              <w:right w:val="nil"/>
            </w:tcBorders>
            <w:shd w:val="clear" w:color="auto" w:fill="auto"/>
            <w:noWrap/>
            <w:vAlign w:val="center"/>
            <w:hideMark/>
          </w:tcPr>
          <w:p w14:paraId="019E3F0D"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301F</w:t>
            </w:r>
          </w:p>
        </w:tc>
        <w:tc>
          <w:tcPr>
            <w:tcW w:w="520" w:type="dxa"/>
            <w:tcBorders>
              <w:top w:val="nil"/>
              <w:left w:val="single" w:sz="4" w:space="0" w:color="auto"/>
              <w:bottom w:val="single" w:sz="4" w:space="0" w:color="auto"/>
              <w:right w:val="nil"/>
            </w:tcBorders>
            <w:shd w:val="clear" w:color="000000" w:fill="DDEBF7"/>
            <w:noWrap/>
            <w:vAlign w:val="center"/>
            <w:hideMark/>
          </w:tcPr>
          <w:p w14:paraId="2EE5741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0" w:type="dxa"/>
            <w:tcBorders>
              <w:top w:val="nil"/>
              <w:left w:val="nil"/>
              <w:bottom w:val="single" w:sz="4" w:space="0" w:color="auto"/>
              <w:right w:val="nil"/>
            </w:tcBorders>
            <w:shd w:val="clear" w:color="auto" w:fill="auto"/>
            <w:noWrap/>
            <w:vAlign w:val="center"/>
            <w:hideMark/>
          </w:tcPr>
          <w:p w14:paraId="33A29FA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69</w:t>
            </w:r>
          </w:p>
        </w:tc>
        <w:tc>
          <w:tcPr>
            <w:tcW w:w="520" w:type="dxa"/>
            <w:tcBorders>
              <w:top w:val="nil"/>
              <w:left w:val="single" w:sz="4" w:space="0" w:color="auto"/>
              <w:bottom w:val="single" w:sz="4" w:space="0" w:color="auto"/>
              <w:right w:val="nil"/>
            </w:tcBorders>
            <w:shd w:val="clear" w:color="000000" w:fill="DDEBF7"/>
            <w:noWrap/>
            <w:vAlign w:val="center"/>
            <w:hideMark/>
          </w:tcPr>
          <w:p w14:paraId="00D4534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w:t>
            </w:r>
          </w:p>
        </w:tc>
        <w:tc>
          <w:tcPr>
            <w:tcW w:w="520" w:type="dxa"/>
            <w:tcBorders>
              <w:top w:val="nil"/>
              <w:left w:val="nil"/>
              <w:bottom w:val="single" w:sz="4" w:space="0" w:color="auto"/>
              <w:right w:val="single" w:sz="4" w:space="0" w:color="auto"/>
            </w:tcBorders>
            <w:shd w:val="clear" w:color="auto" w:fill="auto"/>
            <w:noWrap/>
            <w:vAlign w:val="center"/>
            <w:hideMark/>
          </w:tcPr>
          <w:p w14:paraId="6C8AA49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4" w:type="dxa"/>
            <w:tcBorders>
              <w:top w:val="nil"/>
              <w:left w:val="nil"/>
              <w:bottom w:val="single" w:sz="4" w:space="0" w:color="auto"/>
              <w:right w:val="nil"/>
            </w:tcBorders>
            <w:shd w:val="clear" w:color="000000" w:fill="DDEBF7"/>
            <w:noWrap/>
            <w:vAlign w:val="center"/>
            <w:hideMark/>
          </w:tcPr>
          <w:p w14:paraId="1DD8168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4" w:type="dxa"/>
            <w:tcBorders>
              <w:top w:val="nil"/>
              <w:left w:val="nil"/>
              <w:bottom w:val="single" w:sz="4" w:space="0" w:color="auto"/>
              <w:right w:val="nil"/>
            </w:tcBorders>
            <w:shd w:val="clear" w:color="auto" w:fill="auto"/>
            <w:noWrap/>
            <w:vAlign w:val="center"/>
            <w:hideMark/>
          </w:tcPr>
          <w:p w14:paraId="05E3DC3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single" w:sz="4" w:space="0" w:color="auto"/>
              <w:right w:val="nil"/>
            </w:tcBorders>
            <w:shd w:val="clear" w:color="000000" w:fill="DDEBF7"/>
            <w:noWrap/>
            <w:vAlign w:val="center"/>
            <w:hideMark/>
          </w:tcPr>
          <w:p w14:paraId="118491F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single" w:sz="4" w:space="0" w:color="auto"/>
              <w:right w:val="nil"/>
            </w:tcBorders>
            <w:shd w:val="clear" w:color="auto" w:fill="auto"/>
            <w:noWrap/>
            <w:vAlign w:val="center"/>
            <w:hideMark/>
          </w:tcPr>
          <w:p w14:paraId="25E04BA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8" w:space="0" w:color="auto"/>
              <w:bottom w:val="single" w:sz="4" w:space="0" w:color="auto"/>
              <w:right w:val="nil"/>
            </w:tcBorders>
            <w:shd w:val="clear" w:color="000000" w:fill="DDEBF7"/>
            <w:noWrap/>
            <w:vAlign w:val="center"/>
            <w:hideMark/>
          </w:tcPr>
          <w:p w14:paraId="28C2415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single" w:sz="4" w:space="0" w:color="auto"/>
              <w:right w:val="nil"/>
            </w:tcBorders>
            <w:shd w:val="clear" w:color="auto" w:fill="auto"/>
            <w:noWrap/>
            <w:vAlign w:val="center"/>
            <w:hideMark/>
          </w:tcPr>
          <w:p w14:paraId="3F51AF5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3BC0D62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single" w:sz="4" w:space="0" w:color="auto"/>
              <w:right w:val="single" w:sz="4" w:space="0" w:color="auto"/>
            </w:tcBorders>
            <w:shd w:val="clear" w:color="auto" w:fill="auto"/>
            <w:noWrap/>
            <w:vAlign w:val="center"/>
            <w:hideMark/>
          </w:tcPr>
          <w:p w14:paraId="6FE37FE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single" w:sz="4" w:space="0" w:color="auto"/>
              <w:right w:val="nil"/>
            </w:tcBorders>
            <w:shd w:val="clear" w:color="000000" w:fill="DDEBF7"/>
            <w:noWrap/>
            <w:vAlign w:val="center"/>
            <w:hideMark/>
          </w:tcPr>
          <w:p w14:paraId="05AFECC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617" w:type="dxa"/>
            <w:tcBorders>
              <w:top w:val="nil"/>
              <w:left w:val="nil"/>
              <w:bottom w:val="single" w:sz="4" w:space="0" w:color="auto"/>
              <w:right w:val="nil"/>
            </w:tcBorders>
            <w:shd w:val="clear" w:color="auto" w:fill="auto"/>
            <w:noWrap/>
            <w:vAlign w:val="center"/>
            <w:hideMark/>
          </w:tcPr>
          <w:p w14:paraId="491AAEE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1FB4F1B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34</w:t>
            </w:r>
          </w:p>
        </w:tc>
        <w:tc>
          <w:tcPr>
            <w:tcW w:w="521" w:type="dxa"/>
            <w:tcBorders>
              <w:top w:val="nil"/>
              <w:left w:val="nil"/>
              <w:bottom w:val="single" w:sz="4" w:space="0" w:color="auto"/>
              <w:right w:val="nil"/>
            </w:tcBorders>
            <w:shd w:val="clear" w:color="auto" w:fill="auto"/>
            <w:noWrap/>
            <w:vAlign w:val="center"/>
            <w:hideMark/>
          </w:tcPr>
          <w:p w14:paraId="7BA9E7D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40305F0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14:paraId="1ABA584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single" w:sz="4" w:space="0" w:color="auto"/>
              <w:right w:val="nil"/>
            </w:tcBorders>
            <w:shd w:val="clear" w:color="000000" w:fill="DDEBF7"/>
            <w:noWrap/>
            <w:vAlign w:val="center"/>
            <w:hideMark/>
          </w:tcPr>
          <w:p w14:paraId="79DA43C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75" w:type="dxa"/>
            <w:tcBorders>
              <w:top w:val="nil"/>
              <w:left w:val="nil"/>
              <w:bottom w:val="single" w:sz="4" w:space="0" w:color="auto"/>
              <w:right w:val="nil"/>
            </w:tcBorders>
            <w:shd w:val="clear" w:color="auto" w:fill="auto"/>
            <w:noWrap/>
            <w:vAlign w:val="center"/>
            <w:hideMark/>
          </w:tcPr>
          <w:p w14:paraId="456655B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r>
      <w:tr w:rsidR="00231F74" w:rsidRPr="0084577B" w14:paraId="22684191" w14:textId="77777777" w:rsidTr="0084577B">
        <w:trPr>
          <w:cantSplit/>
          <w:jc w:val="center"/>
        </w:trPr>
        <w:tc>
          <w:tcPr>
            <w:tcW w:w="826" w:type="dxa"/>
            <w:tcBorders>
              <w:top w:val="nil"/>
              <w:left w:val="nil"/>
              <w:bottom w:val="nil"/>
              <w:right w:val="nil"/>
            </w:tcBorders>
            <w:shd w:val="clear" w:color="auto" w:fill="auto"/>
            <w:noWrap/>
            <w:vAlign w:val="center"/>
            <w:hideMark/>
          </w:tcPr>
          <w:p w14:paraId="18EDD573"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340F</w:t>
            </w:r>
          </w:p>
        </w:tc>
        <w:tc>
          <w:tcPr>
            <w:tcW w:w="520" w:type="dxa"/>
            <w:tcBorders>
              <w:top w:val="nil"/>
              <w:left w:val="single" w:sz="4" w:space="0" w:color="auto"/>
              <w:bottom w:val="nil"/>
              <w:right w:val="nil"/>
            </w:tcBorders>
            <w:shd w:val="clear" w:color="000000" w:fill="DDEBF7"/>
            <w:noWrap/>
            <w:vAlign w:val="center"/>
            <w:hideMark/>
          </w:tcPr>
          <w:p w14:paraId="77224FF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nil"/>
              <w:bottom w:val="nil"/>
              <w:right w:val="nil"/>
            </w:tcBorders>
            <w:shd w:val="clear" w:color="auto" w:fill="auto"/>
            <w:noWrap/>
            <w:vAlign w:val="center"/>
            <w:hideMark/>
          </w:tcPr>
          <w:p w14:paraId="7A6236C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14:paraId="24DD5DB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63</w:t>
            </w:r>
          </w:p>
        </w:tc>
        <w:tc>
          <w:tcPr>
            <w:tcW w:w="520" w:type="dxa"/>
            <w:tcBorders>
              <w:top w:val="nil"/>
              <w:left w:val="nil"/>
              <w:bottom w:val="nil"/>
              <w:right w:val="single" w:sz="4" w:space="0" w:color="auto"/>
            </w:tcBorders>
            <w:shd w:val="clear" w:color="auto" w:fill="auto"/>
            <w:noWrap/>
            <w:vAlign w:val="center"/>
            <w:hideMark/>
          </w:tcPr>
          <w:p w14:paraId="5B61307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99</w:t>
            </w:r>
          </w:p>
        </w:tc>
        <w:tc>
          <w:tcPr>
            <w:tcW w:w="524" w:type="dxa"/>
            <w:tcBorders>
              <w:top w:val="nil"/>
              <w:left w:val="nil"/>
              <w:bottom w:val="nil"/>
              <w:right w:val="nil"/>
            </w:tcBorders>
            <w:shd w:val="clear" w:color="000000" w:fill="DDEBF7"/>
            <w:noWrap/>
            <w:vAlign w:val="center"/>
            <w:hideMark/>
          </w:tcPr>
          <w:p w14:paraId="3A8C154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2B19F1E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D6311D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521" w:type="dxa"/>
            <w:tcBorders>
              <w:top w:val="nil"/>
              <w:left w:val="nil"/>
              <w:bottom w:val="nil"/>
              <w:right w:val="nil"/>
            </w:tcBorders>
            <w:shd w:val="clear" w:color="auto" w:fill="auto"/>
            <w:noWrap/>
            <w:vAlign w:val="center"/>
            <w:hideMark/>
          </w:tcPr>
          <w:p w14:paraId="7CAFA7B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21</w:t>
            </w:r>
          </w:p>
        </w:tc>
        <w:tc>
          <w:tcPr>
            <w:tcW w:w="467" w:type="dxa"/>
            <w:tcBorders>
              <w:top w:val="nil"/>
              <w:left w:val="single" w:sz="8" w:space="0" w:color="auto"/>
              <w:bottom w:val="nil"/>
              <w:right w:val="nil"/>
            </w:tcBorders>
            <w:shd w:val="clear" w:color="000000" w:fill="DDEBF7"/>
            <w:noWrap/>
            <w:vAlign w:val="center"/>
            <w:hideMark/>
          </w:tcPr>
          <w:p w14:paraId="79C2E09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442DEB8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0B14D3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14:paraId="1CEC398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10</w:t>
            </w:r>
          </w:p>
        </w:tc>
        <w:tc>
          <w:tcPr>
            <w:tcW w:w="517" w:type="dxa"/>
            <w:tcBorders>
              <w:top w:val="nil"/>
              <w:left w:val="nil"/>
              <w:bottom w:val="nil"/>
              <w:right w:val="nil"/>
            </w:tcBorders>
            <w:shd w:val="clear" w:color="000000" w:fill="DDEBF7"/>
            <w:noWrap/>
            <w:vAlign w:val="center"/>
            <w:hideMark/>
          </w:tcPr>
          <w:p w14:paraId="2D66F3B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19</w:t>
            </w:r>
          </w:p>
        </w:tc>
        <w:tc>
          <w:tcPr>
            <w:tcW w:w="617" w:type="dxa"/>
            <w:tcBorders>
              <w:top w:val="nil"/>
              <w:left w:val="nil"/>
              <w:bottom w:val="nil"/>
              <w:right w:val="nil"/>
            </w:tcBorders>
            <w:shd w:val="clear" w:color="auto" w:fill="auto"/>
            <w:noWrap/>
            <w:vAlign w:val="center"/>
            <w:hideMark/>
          </w:tcPr>
          <w:p w14:paraId="61A1666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7E1BDC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A3B598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51E5A99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2A8E0B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53C105B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75" w:type="dxa"/>
            <w:tcBorders>
              <w:top w:val="nil"/>
              <w:left w:val="nil"/>
              <w:bottom w:val="nil"/>
              <w:right w:val="nil"/>
            </w:tcBorders>
            <w:shd w:val="clear" w:color="auto" w:fill="auto"/>
            <w:noWrap/>
            <w:vAlign w:val="center"/>
            <w:hideMark/>
          </w:tcPr>
          <w:p w14:paraId="2F065E9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r>
      <w:tr w:rsidR="00231F74" w:rsidRPr="0084577B" w14:paraId="2AEBBABB" w14:textId="77777777" w:rsidTr="0084577B">
        <w:trPr>
          <w:cantSplit/>
          <w:jc w:val="center"/>
        </w:trPr>
        <w:tc>
          <w:tcPr>
            <w:tcW w:w="826" w:type="dxa"/>
            <w:tcBorders>
              <w:top w:val="nil"/>
              <w:left w:val="nil"/>
              <w:bottom w:val="nil"/>
              <w:right w:val="nil"/>
            </w:tcBorders>
            <w:shd w:val="clear" w:color="auto" w:fill="auto"/>
            <w:noWrap/>
            <w:vAlign w:val="center"/>
            <w:hideMark/>
          </w:tcPr>
          <w:p w14:paraId="14A828AD"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317F</w:t>
            </w:r>
          </w:p>
        </w:tc>
        <w:tc>
          <w:tcPr>
            <w:tcW w:w="520" w:type="dxa"/>
            <w:tcBorders>
              <w:top w:val="nil"/>
              <w:left w:val="single" w:sz="4" w:space="0" w:color="auto"/>
              <w:bottom w:val="nil"/>
              <w:right w:val="nil"/>
            </w:tcBorders>
            <w:shd w:val="clear" w:color="000000" w:fill="DDEBF7"/>
            <w:noWrap/>
            <w:vAlign w:val="center"/>
            <w:hideMark/>
          </w:tcPr>
          <w:p w14:paraId="122D35E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w:t>
            </w:r>
          </w:p>
        </w:tc>
        <w:tc>
          <w:tcPr>
            <w:tcW w:w="520" w:type="dxa"/>
            <w:tcBorders>
              <w:top w:val="nil"/>
              <w:left w:val="nil"/>
              <w:bottom w:val="nil"/>
              <w:right w:val="nil"/>
            </w:tcBorders>
            <w:shd w:val="clear" w:color="auto" w:fill="auto"/>
            <w:noWrap/>
            <w:vAlign w:val="center"/>
            <w:hideMark/>
          </w:tcPr>
          <w:p w14:paraId="6B79126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32</w:t>
            </w:r>
          </w:p>
        </w:tc>
        <w:tc>
          <w:tcPr>
            <w:tcW w:w="520" w:type="dxa"/>
            <w:tcBorders>
              <w:top w:val="nil"/>
              <w:left w:val="single" w:sz="4" w:space="0" w:color="auto"/>
              <w:bottom w:val="nil"/>
              <w:right w:val="nil"/>
            </w:tcBorders>
            <w:shd w:val="clear" w:color="000000" w:fill="DDEBF7"/>
            <w:noWrap/>
            <w:vAlign w:val="center"/>
            <w:hideMark/>
          </w:tcPr>
          <w:p w14:paraId="1EC45B4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263</w:t>
            </w:r>
          </w:p>
        </w:tc>
        <w:tc>
          <w:tcPr>
            <w:tcW w:w="520" w:type="dxa"/>
            <w:tcBorders>
              <w:top w:val="nil"/>
              <w:left w:val="nil"/>
              <w:bottom w:val="nil"/>
              <w:right w:val="single" w:sz="4" w:space="0" w:color="auto"/>
            </w:tcBorders>
            <w:shd w:val="clear" w:color="auto" w:fill="auto"/>
            <w:noWrap/>
            <w:vAlign w:val="center"/>
            <w:hideMark/>
          </w:tcPr>
          <w:p w14:paraId="6DED921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13</w:t>
            </w:r>
          </w:p>
        </w:tc>
        <w:tc>
          <w:tcPr>
            <w:tcW w:w="524" w:type="dxa"/>
            <w:tcBorders>
              <w:top w:val="nil"/>
              <w:left w:val="nil"/>
              <w:bottom w:val="nil"/>
              <w:right w:val="nil"/>
            </w:tcBorders>
            <w:shd w:val="clear" w:color="000000" w:fill="DDEBF7"/>
            <w:noWrap/>
            <w:vAlign w:val="center"/>
            <w:hideMark/>
          </w:tcPr>
          <w:p w14:paraId="4E09A4F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630B5FD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668A47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3779DED1"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w:t>
            </w:r>
          </w:p>
        </w:tc>
        <w:tc>
          <w:tcPr>
            <w:tcW w:w="467" w:type="dxa"/>
            <w:tcBorders>
              <w:top w:val="nil"/>
              <w:left w:val="single" w:sz="8" w:space="0" w:color="auto"/>
              <w:bottom w:val="nil"/>
              <w:right w:val="nil"/>
            </w:tcBorders>
            <w:shd w:val="clear" w:color="000000" w:fill="DDEBF7"/>
            <w:noWrap/>
            <w:vAlign w:val="center"/>
            <w:hideMark/>
          </w:tcPr>
          <w:p w14:paraId="5965C83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30C00E4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2F16BA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14:paraId="12BBAAA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448F93D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5327E65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3CBC70C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43F154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231F105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521" w:type="dxa"/>
            <w:tcBorders>
              <w:top w:val="nil"/>
              <w:left w:val="nil"/>
              <w:bottom w:val="nil"/>
              <w:right w:val="nil"/>
            </w:tcBorders>
            <w:shd w:val="clear" w:color="auto" w:fill="auto"/>
            <w:noWrap/>
            <w:vAlign w:val="center"/>
            <w:hideMark/>
          </w:tcPr>
          <w:p w14:paraId="79C3B10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467" w:type="dxa"/>
            <w:tcBorders>
              <w:top w:val="nil"/>
              <w:left w:val="single" w:sz="4" w:space="0" w:color="auto"/>
              <w:bottom w:val="nil"/>
              <w:right w:val="nil"/>
            </w:tcBorders>
            <w:shd w:val="clear" w:color="000000" w:fill="DDEBF7"/>
            <w:noWrap/>
            <w:vAlign w:val="center"/>
            <w:hideMark/>
          </w:tcPr>
          <w:p w14:paraId="636A387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11</w:t>
            </w:r>
          </w:p>
        </w:tc>
        <w:tc>
          <w:tcPr>
            <w:tcW w:w="575" w:type="dxa"/>
            <w:tcBorders>
              <w:top w:val="nil"/>
              <w:left w:val="nil"/>
              <w:bottom w:val="nil"/>
              <w:right w:val="nil"/>
            </w:tcBorders>
            <w:shd w:val="clear" w:color="auto" w:fill="auto"/>
            <w:noWrap/>
            <w:vAlign w:val="center"/>
            <w:hideMark/>
          </w:tcPr>
          <w:p w14:paraId="7D04598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73</w:t>
            </w:r>
          </w:p>
        </w:tc>
      </w:tr>
      <w:tr w:rsidR="00231F74" w:rsidRPr="0084577B" w14:paraId="703C526D" w14:textId="77777777" w:rsidTr="0084577B">
        <w:trPr>
          <w:cantSplit/>
          <w:jc w:val="center"/>
        </w:trPr>
        <w:tc>
          <w:tcPr>
            <w:tcW w:w="826" w:type="dxa"/>
            <w:tcBorders>
              <w:top w:val="nil"/>
              <w:left w:val="nil"/>
              <w:bottom w:val="nil"/>
              <w:right w:val="nil"/>
            </w:tcBorders>
            <w:shd w:val="clear" w:color="auto" w:fill="auto"/>
            <w:noWrap/>
            <w:vAlign w:val="center"/>
            <w:hideMark/>
          </w:tcPr>
          <w:p w14:paraId="30676962"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311F</w:t>
            </w:r>
          </w:p>
        </w:tc>
        <w:tc>
          <w:tcPr>
            <w:tcW w:w="520" w:type="dxa"/>
            <w:tcBorders>
              <w:top w:val="nil"/>
              <w:left w:val="single" w:sz="4" w:space="0" w:color="auto"/>
              <w:bottom w:val="nil"/>
              <w:right w:val="nil"/>
            </w:tcBorders>
            <w:shd w:val="clear" w:color="000000" w:fill="DDEBF7"/>
            <w:noWrap/>
            <w:vAlign w:val="center"/>
            <w:hideMark/>
          </w:tcPr>
          <w:p w14:paraId="0A42991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94</w:t>
            </w:r>
          </w:p>
        </w:tc>
        <w:tc>
          <w:tcPr>
            <w:tcW w:w="520" w:type="dxa"/>
            <w:tcBorders>
              <w:top w:val="nil"/>
              <w:left w:val="nil"/>
              <w:bottom w:val="nil"/>
              <w:right w:val="nil"/>
            </w:tcBorders>
            <w:shd w:val="clear" w:color="auto" w:fill="auto"/>
            <w:noWrap/>
            <w:vAlign w:val="center"/>
            <w:hideMark/>
          </w:tcPr>
          <w:p w14:paraId="37F7BB9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26</w:t>
            </w:r>
          </w:p>
        </w:tc>
        <w:tc>
          <w:tcPr>
            <w:tcW w:w="520" w:type="dxa"/>
            <w:tcBorders>
              <w:top w:val="nil"/>
              <w:left w:val="single" w:sz="4" w:space="0" w:color="auto"/>
              <w:bottom w:val="nil"/>
              <w:right w:val="nil"/>
            </w:tcBorders>
            <w:shd w:val="clear" w:color="000000" w:fill="DDEBF7"/>
            <w:noWrap/>
            <w:vAlign w:val="center"/>
            <w:hideMark/>
          </w:tcPr>
          <w:p w14:paraId="35E40DC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346</w:t>
            </w:r>
          </w:p>
        </w:tc>
        <w:tc>
          <w:tcPr>
            <w:tcW w:w="520" w:type="dxa"/>
            <w:tcBorders>
              <w:top w:val="nil"/>
              <w:left w:val="nil"/>
              <w:bottom w:val="nil"/>
              <w:right w:val="single" w:sz="4" w:space="0" w:color="auto"/>
            </w:tcBorders>
            <w:shd w:val="clear" w:color="auto" w:fill="auto"/>
            <w:noWrap/>
            <w:vAlign w:val="center"/>
            <w:hideMark/>
          </w:tcPr>
          <w:p w14:paraId="08F0A20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260</w:t>
            </w:r>
          </w:p>
        </w:tc>
        <w:tc>
          <w:tcPr>
            <w:tcW w:w="524" w:type="dxa"/>
            <w:tcBorders>
              <w:top w:val="nil"/>
              <w:left w:val="nil"/>
              <w:bottom w:val="nil"/>
              <w:right w:val="nil"/>
            </w:tcBorders>
            <w:shd w:val="clear" w:color="000000" w:fill="DDEBF7"/>
            <w:noWrap/>
            <w:vAlign w:val="center"/>
            <w:hideMark/>
          </w:tcPr>
          <w:p w14:paraId="12846BC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24" w:type="dxa"/>
            <w:tcBorders>
              <w:top w:val="nil"/>
              <w:left w:val="nil"/>
              <w:bottom w:val="nil"/>
              <w:right w:val="nil"/>
            </w:tcBorders>
            <w:shd w:val="clear" w:color="auto" w:fill="auto"/>
            <w:noWrap/>
            <w:vAlign w:val="center"/>
            <w:hideMark/>
          </w:tcPr>
          <w:p w14:paraId="7D27F34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0ACF54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0649D89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467" w:type="dxa"/>
            <w:tcBorders>
              <w:top w:val="nil"/>
              <w:left w:val="single" w:sz="8" w:space="0" w:color="auto"/>
              <w:bottom w:val="nil"/>
              <w:right w:val="nil"/>
            </w:tcBorders>
            <w:shd w:val="clear" w:color="000000" w:fill="DDEBF7"/>
            <w:noWrap/>
            <w:vAlign w:val="center"/>
            <w:hideMark/>
          </w:tcPr>
          <w:p w14:paraId="5A06FD1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592901D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539119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14:paraId="496592D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58BE5383"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18969E8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654CAE5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nil"/>
              <w:right w:val="nil"/>
            </w:tcBorders>
            <w:shd w:val="clear" w:color="auto" w:fill="auto"/>
            <w:noWrap/>
            <w:vAlign w:val="center"/>
            <w:hideMark/>
          </w:tcPr>
          <w:p w14:paraId="49C9C8E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14:paraId="5D2E0D3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4ABD6D5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467" w:type="dxa"/>
            <w:tcBorders>
              <w:top w:val="nil"/>
              <w:left w:val="single" w:sz="4" w:space="0" w:color="auto"/>
              <w:bottom w:val="nil"/>
              <w:right w:val="nil"/>
            </w:tcBorders>
            <w:shd w:val="clear" w:color="000000" w:fill="DDEBF7"/>
            <w:noWrap/>
            <w:vAlign w:val="center"/>
            <w:hideMark/>
          </w:tcPr>
          <w:p w14:paraId="601785B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w:t>
            </w:r>
          </w:p>
        </w:tc>
        <w:tc>
          <w:tcPr>
            <w:tcW w:w="575" w:type="dxa"/>
            <w:tcBorders>
              <w:top w:val="nil"/>
              <w:left w:val="nil"/>
              <w:bottom w:val="nil"/>
              <w:right w:val="nil"/>
            </w:tcBorders>
            <w:shd w:val="clear" w:color="auto" w:fill="auto"/>
            <w:noWrap/>
            <w:vAlign w:val="center"/>
            <w:hideMark/>
          </w:tcPr>
          <w:p w14:paraId="01713CF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14</w:t>
            </w:r>
          </w:p>
        </w:tc>
      </w:tr>
      <w:tr w:rsidR="00231F74" w:rsidRPr="0084577B" w14:paraId="7CF1E68D" w14:textId="77777777" w:rsidTr="0084577B">
        <w:trPr>
          <w:cantSplit/>
          <w:jc w:val="center"/>
        </w:trPr>
        <w:tc>
          <w:tcPr>
            <w:tcW w:w="826" w:type="dxa"/>
            <w:tcBorders>
              <w:top w:val="nil"/>
              <w:left w:val="nil"/>
              <w:bottom w:val="nil"/>
              <w:right w:val="nil"/>
            </w:tcBorders>
            <w:shd w:val="clear" w:color="auto" w:fill="auto"/>
            <w:noWrap/>
            <w:vAlign w:val="center"/>
            <w:hideMark/>
          </w:tcPr>
          <w:p w14:paraId="55330E1E"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339F</w:t>
            </w:r>
          </w:p>
        </w:tc>
        <w:tc>
          <w:tcPr>
            <w:tcW w:w="520" w:type="dxa"/>
            <w:tcBorders>
              <w:top w:val="nil"/>
              <w:left w:val="single" w:sz="4" w:space="0" w:color="auto"/>
              <w:bottom w:val="nil"/>
              <w:right w:val="nil"/>
            </w:tcBorders>
            <w:shd w:val="clear" w:color="000000" w:fill="DDEBF7"/>
            <w:noWrap/>
            <w:vAlign w:val="center"/>
            <w:hideMark/>
          </w:tcPr>
          <w:p w14:paraId="22B1774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0" w:type="dxa"/>
            <w:tcBorders>
              <w:top w:val="nil"/>
              <w:left w:val="nil"/>
              <w:bottom w:val="nil"/>
              <w:right w:val="nil"/>
            </w:tcBorders>
            <w:shd w:val="clear" w:color="auto" w:fill="auto"/>
            <w:noWrap/>
            <w:vAlign w:val="center"/>
            <w:hideMark/>
          </w:tcPr>
          <w:p w14:paraId="0D39CB9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w:t>
            </w:r>
          </w:p>
        </w:tc>
        <w:tc>
          <w:tcPr>
            <w:tcW w:w="520" w:type="dxa"/>
            <w:tcBorders>
              <w:top w:val="nil"/>
              <w:left w:val="single" w:sz="4" w:space="0" w:color="auto"/>
              <w:bottom w:val="nil"/>
              <w:right w:val="nil"/>
            </w:tcBorders>
            <w:shd w:val="clear" w:color="000000" w:fill="DDEBF7"/>
            <w:noWrap/>
            <w:vAlign w:val="center"/>
            <w:hideMark/>
          </w:tcPr>
          <w:p w14:paraId="7D442FC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57</w:t>
            </w:r>
          </w:p>
        </w:tc>
        <w:tc>
          <w:tcPr>
            <w:tcW w:w="520" w:type="dxa"/>
            <w:tcBorders>
              <w:top w:val="nil"/>
              <w:left w:val="nil"/>
              <w:bottom w:val="nil"/>
              <w:right w:val="single" w:sz="4" w:space="0" w:color="auto"/>
            </w:tcBorders>
            <w:shd w:val="clear" w:color="auto" w:fill="auto"/>
            <w:noWrap/>
            <w:vAlign w:val="center"/>
            <w:hideMark/>
          </w:tcPr>
          <w:p w14:paraId="3BEAC46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55</w:t>
            </w:r>
          </w:p>
        </w:tc>
        <w:tc>
          <w:tcPr>
            <w:tcW w:w="524" w:type="dxa"/>
            <w:tcBorders>
              <w:top w:val="nil"/>
              <w:left w:val="nil"/>
              <w:bottom w:val="nil"/>
              <w:right w:val="nil"/>
            </w:tcBorders>
            <w:shd w:val="clear" w:color="000000" w:fill="DDEBF7"/>
            <w:noWrap/>
            <w:vAlign w:val="center"/>
            <w:hideMark/>
          </w:tcPr>
          <w:p w14:paraId="387DAA3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nil"/>
              <w:right w:val="nil"/>
            </w:tcBorders>
            <w:shd w:val="clear" w:color="auto" w:fill="auto"/>
            <w:noWrap/>
            <w:vAlign w:val="center"/>
            <w:hideMark/>
          </w:tcPr>
          <w:p w14:paraId="47F7D10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091BCE19"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8</w:t>
            </w:r>
          </w:p>
        </w:tc>
        <w:tc>
          <w:tcPr>
            <w:tcW w:w="521" w:type="dxa"/>
            <w:tcBorders>
              <w:top w:val="nil"/>
              <w:left w:val="nil"/>
              <w:bottom w:val="nil"/>
              <w:right w:val="nil"/>
            </w:tcBorders>
            <w:shd w:val="clear" w:color="auto" w:fill="auto"/>
            <w:noWrap/>
            <w:vAlign w:val="center"/>
            <w:hideMark/>
          </w:tcPr>
          <w:p w14:paraId="0ABE378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9</w:t>
            </w:r>
          </w:p>
        </w:tc>
        <w:tc>
          <w:tcPr>
            <w:tcW w:w="467" w:type="dxa"/>
            <w:tcBorders>
              <w:top w:val="nil"/>
              <w:left w:val="single" w:sz="8" w:space="0" w:color="auto"/>
              <w:bottom w:val="nil"/>
              <w:right w:val="nil"/>
            </w:tcBorders>
            <w:shd w:val="clear" w:color="000000" w:fill="DDEBF7"/>
            <w:noWrap/>
            <w:vAlign w:val="center"/>
            <w:hideMark/>
          </w:tcPr>
          <w:p w14:paraId="3E65E4FA"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75" w:type="dxa"/>
            <w:tcBorders>
              <w:top w:val="nil"/>
              <w:left w:val="nil"/>
              <w:bottom w:val="nil"/>
              <w:right w:val="nil"/>
            </w:tcBorders>
            <w:shd w:val="clear" w:color="auto" w:fill="auto"/>
            <w:noWrap/>
            <w:vAlign w:val="center"/>
            <w:hideMark/>
          </w:tcPr>
          <w:p w14:paraId="660E32F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49C6405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14:paraId="55A01BA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7" w:type="dxa"/>
            <w:tcBorders>
              <w:top w:val="nil"/>
              <w:left w:val="nil"/>
              <w:bottom w:val="nil"/>
              <w:right w:val="nil"/>
            </w:tcBorders>
            <w:shd w:val="clear" w:color="000000" w:fill="DDEBF7"/>
            <w:noWrap/>
            <w:vAlign w:val="center"/>
            <w:hideMark/>
          </w:tcPr>
          <w:p w14:paraId="7A52D1A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617" w:type="dxa"/>
            <w:tcBorders>
              <w:top w:val="nil"/>
              <w:left w:val="nil"/>
              <w:bottom w:val="nil"/>
              <w:right w:val="nil"/>
            </w:tcBorders>
            <w:shd w:val="clear" w:color="auto" w:fill="auto"/>
            <w:noWrap/>
            <w:vAlign w:val="center"/>
            <w:hideMark/>
          </w:tcPr>
          <w:p w14:paraId="5640EB2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1389ECB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2D4C09F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14:paraId="59282E5D"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nil"/>
              <w:right w:val="nil"/>
            </w:tcBorders>
            <w:shd w:val="clear" w:color="auto" w:fill="auto"/>
            <w:noWrap/>
            <w:vAlign w:val="center"/>
            <w:hideMark/>
          </w:tcPr>
          <w:p w14:paraId="75877E7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nil"/>
              <w:right w:val="nil"/>
            </w:tcBorders>
            <w:shd w:val="clear" w:color="000000" w:fill="DDEBF7"/>
            <w:noWrap/>
            <w:vAlign w:val="center"/>
            <w:hideMark/>
          </w:tcPr>
          <w:p w14:paraId="6A0CD0B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27</w:t>
            </w:r>
          </w:p>
        </w:tc>
        <w:tc>
          <w:tcPr>
            <w:tcW w:w="575" w:type="dxa"/>
            <w:tcBorders>
              <w:top w:val="nil"/>
              <w:left w:val="nil"/>
              <w:bottom w:val="nil"/>
              <w:right w:val="nil"/>
            </w:tcBorders>
            <w:shd w:val="clear" w:color="auto" w:fill="auto"/>
            <w:noWrap/>
            <w:vAlign w:val="center"/>
            <w:hideMark/>
          </w:tcPr>
          <w:p w14:paraId="08B0AD3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68</w:t>
            </w:r>
          </w:p>
        </w:tc>
      </w:tr>
      <w:tr w:rsidR="00231F74" w:rsidRPr="0084577B" w14:paraId="1B9F6FC3" w14:textId="77777777" w:rsidTr="0084577B">
        <w:trPr>
          <w:cantSplit/>
          <w:jc w:val="center"/>
        </w:trPr>
        <w:tc>
          <w:tcPr>
            <w:tcW w:w="826" w:type="dxa"/>
            <w:tcBorders>
              <w:top w:val="nil"/>
              <w:left w:val="nil"/>
              <w:bottom w:val="single" w:sz="4" w:space="0" w:color="auto"/>
              <w:right w:val="nil"/>
            </w:tcBorders>
            <w:shd w:val="clear" w:color="auto" w:fill="auto"/>
            <w:noWrap/>
            <w:vAlign w:val="center"/>
            <w:hideMark/>
          </w:tcPr>
          <w:p w14:paraId="6726ABAD" w14:textId="77777777" w:rsidR="00231F74" w:rsidRPr="0084577B" w:rsidRDefault="00231F74" w:rsidP="0084577B">
            <w:pPr>
              <w:spacing w:before="0" w:after="0"/>
              <w:rPr>
                <w:rFonts w:cs="Arial"/>
                <w:color w:val="000000"/>
                <w:sz w:val="16"/>
                <w:szCs w:val="16"/>
                <w:lang w:eastAsia="en-CA"/>
              </w:rPr>
            </w:pPr>
            <w:r w:rsidRPr="0084577B">
              <w:rPr>
                <w:rFonts w:cs="Arial"/>
                <w:color w:val="000000"/>
                <w:sz w:val="16"/>
                <w:szCs w:val="16"/>
                <w:lang w:eastAsia="en-CA"/>
              </w:rPr>
              <w:t>329F</w:t>
            </w:r>
          </w:p>
        </w:tc>
        <w:tc>
          <w:tcPr>
            <w:tcW w:w="520" w:type="dxa"/>
            <w:tcBorders>
              <w:top w:val="nil"/>
              <w:left w:val="single" w:sz="4" w:space="0" w:color="auto"/>
              <w:bottom w:val="single" w:sz="4" w:space="0" w:color="auto"/>
              <w:right w:val="nil"/>
            </w:tcBorders>
            <w:shd w:val="clear" w:color="000000" w:fill="DDEBF7"/>
            <w:noWrap/>
            <w:vAlign w:val="center"/>
            <w:hideMark/>
          </w:tcPr>
          <w:p w14:paraId="519500C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0" w:type="dxa"/>
            <w:tcBorders>
              <w:top w:val="nil"/>
              <w:left w:val="nil"/>
              <w:bottom w:val="single" w:sz="4" w:space="0" w:color="auto"/>
              <w:right w:val="nil"/>
            </w:tcBorders>
            <w:shd w:val="clear" w:color="auto" w:fill="auto"/>
            <w:noWrap/>
            <w:vAlign w:val="center"/>
            <w:hideMark/>
          </w:tcPr>
          <w:p w14:paraId="5C4CF3C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0" w:type="dxa"/>
            <w:tcBorders>
              <w:top w:val="nil"/>
              <w:left w:val="single" w:sz="4" w:space="0" w:color="auto"/>
              <w:bottom w:val="single" w:sz="4" w:space="0" w:color="auto"/>
              <w:right w:val="nil"/>
            </w:tcBorders>
            <w:shd w:val="clear" w:color="000000" w:fill="DDEBF7"/>
            <w:noWrap/>
            <w:vAlign w:val="center"/>
            <w:hideMark/>
          </w:tcPr>
          <w:p w14:paraId="0F31907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18</w:t>
            </w:r>
          </w:p>
        </w:tc>
        <w:tc>
          <w:tcPr>
            <w:tcW w:w="520" w:type="dxa"/>
            <w:tcBorders>
              <w:top w:val="nil"/>
              <w:left w:val="nil"/>
              <w:bottom w:val="single" w:sz="4" w:space="0" w:color="auto"/>
              <w:right w:val="single" w:sz="4" w:space="0" w:color="auto"/>
            </w:tcBorders>
            <w:shd w:val="clear" w:color="auto" w:fill="auto"/>
            <w:noWrap/>
            <w:vAlign w:val="center"/>
            <w:hideMark/>
          </w:tcPr>
          <w:p w14:paraId="7B80A17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63</w:t>
            </w:r>
          </w:p>
        </w:tc>
        <w:tc>
          <w:tcPr>
            <w:tcW w:w="524" w:type="dxa"/>
            <w:tcBorders>
              <w:top w:val="nil"/>
              <w:left w:val="nil"/>
              <w:bottom w:val="single" w:sz="4" w:space="0" w:color="auto"/>
              <w:right w:val="nil"/>
            </w:tcBorders>
            <w:shd w:val="clear" w:color="000000" w:fill="DDEBF7"/>
            <w:noWrap/>
            <w:vAlign w:val="center"/>
            <w:hideMark/>
          </w:tcPr>
          <w:p w14:paraId="10BE2EF7"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4" w:type="dxa"/>
            <w:tcBorders>
              <w:top w:val="nil"/>
              <w:left w:val="nil"/>
              <w:bottom w:val="single" w:sz="4" w:space="0" w:color="auto"/>
              <w:right w:val="nil"/>
            </w:tcBorders>
            <w:shd w:val="clear" w:color="auto" w:fill="auto"/>
            <w:noWrap/>
            <w:vAlign w:val="center"/>
            <w:hideMark/>
          </w:tcPr>
          <w:p w14:paraId="6B1C752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3DC70E38"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14:paraId="187944E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6</w:t>
            </w:r>
          </w:p>
        </w:tc>
        <w:tc>
          <w:tcPr>
            <w:tcW w:w="467" w:type="dxa"/>
            <w:tcBorders>
              <w:top w:val="nil"/>
              <w:left w:val="single" w:sz="8" w:space="0" w:color="auto"/>
              <w:bottom w:val="single" w:sz="4" w:space="0" w:color="auto"/>
              <w:right w:val="nil"/>
            </w:tcBorders>
            <w:shd w:val="clear" w:color="000000" w:fill="DDEBF7"/>
            <w:noWrap/>
            <w:vAlign w:val="center"/>
            <w:hideMark/>
          </w:tcPr>
          <w:p w14:paraId="7F54FB2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75" w:type="dxa"/>
            <w:tcBorders>
              <w:top w:val="nil"/>
              <w:left w:val="nil"/>
              <w:bottom w:val="single" w:sz="4" w:space="0" w:color="auto"/>
              <w:right w:val="nil"/>
            </w:tcBorders>
            <w:shd w:val="clear" w:color="auto" w:fill="auto"/>
            <w:noWrap/>
            <w:vAlign w:val="center"/>
            <w:hideMark/>
          </w:tcPr>
          <w:p w14:paraId="7A32F714"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103DAF3B"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21" w:type="dxa"/>
            <w:tcBorders>
              <w:top w:val="nil"/>
              <w:left w:val="nil"/>
              <w:bottom w:val="single" w:sz="4" w:space="0" w:color="auto"/>
              <w:right w:val="single" w:sz="4" w:space="0" w:color="auto"/>
            </w:tcBorders>
            <w:shd w:val="clear" w:color="auto" w:fill="auto"/>
            <w:noWrap/>
            <w:vAlign w:val="center"/>
            <w:hideMark/>
          </w:tcPr>
          <w:p w14:paraId="297832B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1</w:t>
            </w:r>
          </w:p>
        </w:tc>
        <w:tc>
          <w:tcPr>
            <w:tcW w:w="517" w:type="dxa"/>
            <w:tcBorders>
              <w:top w:val="nil"/>
              <w:left w:val="nil"/>
              <w:bottom w:val="single" w:sz="4" w:space="0" w:color="auto"/>
              <w:right w:val="nil"/>
            </w:tcBorders>
            <w:shd w:val="clear" w:color="000000" w:fill="DDEBF7"/>
            <w:noWrap/>
            <w:vAlign w:val="center"/>
            <w:hideMark/>
          </w:tcPr>
          <w:p w14:paraId="033F615E"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617" w:type="dxa"/>
            <w:tcBorders>
              <w:top w:val="nil"/>
              <w:left w:val="nil"/>
              <w:bottom w:val="single" w:sz="4" w:space="0" w:color="auto"/>
              <w:right w:val="nil"/>
            </w:tcBorders>
            <w:shd w:val="clear" w:color="auto" w:fill="auto"/>
            <w:noWrap/>
            <w:vAlign w:val="center"/>
            <w:hideMark/>
          </w:tcPr>
          <w:p w14:paraId="31870B6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24CDF186"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21" w:type="dxa"/>
            <w:tcBorders>
              <w:top w:val="nil"/>
              <w:left w:val="nil"/>
              <w:bottom w:val="single" w:sz="4" w:space="0" w:color="auto"/>
              <w:right w:val="nil"/>
            </w:tcBorders>
            <w:shd w:val="clear" w:color="auto" w:fill="auto"/>
            <w:noWrap/>
            <w:vAlign w:val="center"/>
            <w:hideMark/>
          </w:tcPr>
          <w:p w14:paraId="0BB77082"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14:paraId="1763E200"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w:t>
            </w:r>
          </w:p>
        </w:tc>
        <w:tc>
          <w:tcPr>
            <w:tcW w:w="521" w:type="dxa"/>
            <w:tcBorders>
              <w:top w:val="nil"/>
              <w:left w:val="nil"/>
              <w:bottom w:val="single" w:sz="4" w:space="0" w:color="auto"/>
              <w:right w:val="nil"/>
            </w:tcBorders>
            <w:shd w:val="clear" w:color="auto" w:fill="auto"/>
            <w:noWrap/>
            <w:vAlign w:val="center"/>
            <w:hideMark/>
          </w:tcPr>
          <w:p w14:paraId="6DE1EB5F"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0</w:t>
            </w:r>
          </w:p>
        </w:tc>
        <w:tc>
          <w:tcPr>
            <w:tcW w:w="467" w:type="dxa"/>
            <w:tcBorders>
              <w:top w:val="nil"/>
              <w:left w:val="single" w:sz="4" w:space="0" w:color="auto"/>
              <w:bottom w:val="single" w:sz="4" w:space="0" w:color="auto"/>
              <w:right w:val="nil"/>
            </w:tcBorders>
            <w:shd w:val="clear" w:color="000000" w:fill="DDEBF7"/>
            <w:noWrap/>
            <w:vAlign w:val="center"/>
            <w:hideMark/>
          </w:tcPr>
          <w:p w14:paraId="0F0F7F65"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46</w:t>
            </w:r>
          </w:p>
        </w:tc>
        <w:tc>
          <w:tcPr>
            <w:tcW w:w="575" w:type="dxa"/>
            <w:tcBorders>
              <w:top w:val="nil"/>
              <w:left w:val="nil"/>
              <w:bottom w:val="single" w:sz="4" w:space="0" w:color="auto"/>
              <w:right w:val="nil"/>
            </w:tcBorders>
            <w:shd w:val="clear" w:color="auto" w:fill="auto"/>
            <w:noWrap/>
            <w:vAlign w:val="center"/>
            <w:hideMark/>
          </w:tcPr>
          <w:p w14:paraId="6096FE1C" w14:textId="77777777" w:rsidR="00231F74" w:rsidRPr="0084577B" w:rsidRDefault="00231F74" w:rsidP="0084577B">
            <w:pPr>
              <w:spacing w:before="0" w:after="0"/>
              <w:jc w:val="right"/>
              <w:rPr>
                <w:rFonts w:cs="Arial"/>
                <w:color w:val="000000"/>
                <w:sz w:val="16"/>
                <w:szCs w:val="16"/>
                <w:lang w:eastAsia="en-CA"/>
              </w:rPr>
            </w:pPr>
            <w:r w:rsidRPr="0084577B">
              <w:rPr>
                <w:rFonts w:cs="Arial"/>
                <w:color w:val="000000"/>
                <w:sz w:val="16"/>
                <w:szCs w:val="16"/>
                <w:lang w:eastAsia="en-CA"/>
              </w:rPr>
              <w:t>27</w:t>
            </w:r>
          </w:p>
        </w:tc>
      </w:tr>
    </w:tbl>
    <w:p w14:paraId="4E8F3B6B" w14:textId="77777777" w:rsidR="00231F74" w:rsidRDefault="00231F74" w:rsidP="00231F74">
      <w:pPr>
        <w:sectPr w:rsidR="00231F74" w:rsidSect="00231F74">
          <w:pgSz w:w="15840" w:h="12240" w:orient="landscape" w:code="1"/>
          <w:pgMar w:top="1440" w:right="1440" w:bottom="1440" w:left="1440" w:header="706" w:footer="706" w:gutter="0"/>
          <w:cols w:space="708"/>
          <w:docGrid w:linePitch="360"/>
        </w:sectPr>
      </w:pPr>
    </w:p>
    <w:p w14:paraId="67E75ED2" w14:textId="77777777" w:rsidR="00231F74" w:rsidRPr="00792855" w:rsidRDefault="00231F74" w:rsidP="00792855">
      <w:pPr>
        <w:pStyle w:val="Caption-Table"/>
      </w:pPr>
      <w:r w:rsidRPr="00792855">
        <w:lastRenderedPageBreak/>
        <w:t xml:space="preserve">Table 5: Comparison of trawl speeds during the active and passive trawling phases with </w:t>
      </w:r>
      <w:proofErr w:type="gramStart"/>
      <w:r w:rsidRPr="00792855">
        <w:t>average  current</w:t>
      </w:r>
      <w:proofErr w:type="gramEnd"/>
      <w:r w:rsidRPr="00792855">
        <w:t xml:space="preserve"> observations from the flowmeter.</w:t>
      </w:r>
      <w:r w:rsidR="00DE3958">
        <w:t xml:space="preserve"> Vessel name labels (AV, JM) are as described in Table 2</w:t>
      </w:r>
    </w:p>
    <w:tbl>
      <w:tblPr>
        <w:tblW w:w="7417" w:type="dxa"/>
        <w:jc w:val="center"/>
        <w:tblBorders>
          <w:top w:val="single" w:sz="12" w:space="0" w:color="auto"/>
          <w:bottom w:val="single" w:sz="12" w:space="0" w:color="auto"/>
        </w:tblBorders>
        <w:tblLook w:val="04A0" w:firstRow="1" w:lastRow="0" w:firstColumn="1" w:lastColumn="0" w:noHBand="0" w:noVBand="1"/>
      </w:tblPr>
      <w:tblGrid>
        <w:gridCol w:w="990"/>
        <w:gridCol w:w="720"/>
        <w:gridCol w:w="900"/>
        <w:gridCol w:w="757"/>
        <w:gridCol w:w="1080"/>
        <w:gridCol w:w="900"/>
        <w:gridCol w:w="1080"/>
        <w:gridCol w:w="990"/>
      </w:tblGrid>
      <w:tr w:rsidR="0084577B" w:rsidRPr="0084577B" w14:paraId="12D840E2" w14:textId="77777777" w:rsidTr="00792855">
        <w:trPr>
          <w:cantSplit/>
          <w:jc w:val="center"/>
        </w:trPr>
        <w:tc>
          <w:tcPr>
            <w:tcW w:w="990" w:type="dxa"/>
            <w:vMerge w:val="restart"/>
            <w:tcBorders>
              <w:top w:val="single" w:sz="12" w:space="0" w:color="auto"/>
              <w:bottom w:val="single" w:sz="6" w:space="0" w:color="auto"/>
            </w:tcBorders>
            <w:shd w:val="clear" w:color="auto" w:fill="auto"/>
            <w:noWrap/>
            <w:vAlign w:val="bottom"/>
            <w:hideMark/>
          </w:tcPr>
          <w:p w14:paraId="322D8E28" w14:textId="77777777" w:rsidR="0084577B" w:rsidRPr="0084577B" w:rsidRDefault="0084577B" w:rsidP="00792855">
            <w:pPr>
              <w:spacing w:before="0" w:after="0"/>
              <w:rPr>
                <w:rFonts w:cs="Arial"/>
                <w:sz w:val="18"/>
                <w:szCs w:val="18"/>
                <w:lang w:eastAsia="en-CA"/>
              </w:rPr>
            </w:pPr>
            <w:r w:rsidRPr="0084577B">
              <w:rPr>
                <w:rFonts w:cs="Arial"/>
                <w:bCs/>
                <w:color w:val="000000"/>
                <w:sz w:val="18"/>
                <w:szCs w:val="18"/>
                <w:lang w:eastAsia="en-CA"/>
              </w:rPr>
              <w:t>Date</w:t>
            </w:r>
          </w:p>
        </w:tc>
        <w:tc>
          <w:tcPr>
            <w:tcW w:w="720" w:type="dxa"/>
            <w:vMerge w:val="restart"/>
            <w:tcBorders>
              <w:top w:val="single" w:sz="12" w:space="0" w:color="auto"/>
              <w:bottom w:val="single" w:sz="6" w:space="0" w:color="auto"/>
            </w:tcBorders>
            <w:shd w:val="clear" w:color="auto" w:fill="auto"/>
            <w:noWrap/>
            <w:vAlign w:val="bottom"/>
            <w:hideMark/>
          </w:tcPr>
          <w:p w14:paraId="18B375A4" w14:textId="77777777" w:rsidR="0084577B" w:rsidRPr="0084577B" w:rsidRDefault="0084577B" w:rsidP="0084577B">
            <w:pPr>
              <w:spacing w:before="0" w:after="0"/>
              <w:jc w:val="center"/>
              <w:rPr>
                <w:rFonts w:cs="Arial"/>
                <w:sz w:val="18"/>
                <w:szCs w:val="18"/>
                <w:lang w:eastAsia="en-CA"/>
              </w:rPr>
            </w:pPr>
            <w:r w:rsidRPr="0084577B">
              <w:rPr>
                <w:rFonts w:cs="Arial"/>
                <w:bCs/>
                <w:color w:val="000000"/>
                <w:sz w:val="18"/>
                <w:szCs w:val="18"/>
                <w:lang w:eastAsia="en-CA"/>
              </w:rPr>
              <w:t>Tow #</w:t>
            </w:r>
          </w:p>
        </w:tc>
        <w:tc>
          <w:tcPr>
            <w:tcW w:w="900" w:type="dxa"/>
            <w:vMerge w:val="restart"/>
            <w:tcBorders>
              <w:top w:val="single" w:sz="12" w:space="0" w:color="auto"/>
              <w:bottom w:val="single" w:sz="6" w:space="0" w:color="auto"/>
            </w:tcBorders>
            <w:shd w:val="clear" w:color="auto" w:fill="auto"/>
            <w:noWrap/>
            <w:vAlign w:val="bottom"/>
            <w:hideMark/>
          </w:tcPr>
          <w:p w14:paraId="37B4D7A4" w14:textId="77777777" w:rsidR="0084577B" w:rsidRPr="0084577B" w:rsidRDefault="0084577B" w:rsidP="0084577B">
            <w:pPr>
              <w:spacing w:before="0" w:after="0"/>
              <w:jc w:val="center"/>
              <w:rPr>
                <w:rFonts w:cs="Arial"/>
                <w:sz w:val="18"/>
                <w:szCs w:val="18"/>
                <w:lang w:eastAsia="en-CA"/>
              </w:rPr>
            </w:pPr>
            <w:r w:rsidRPr="0084577B">
              <w:rPr>
                <w:rFonts w:cs="Arial"/>
                <w:bCs/>
                <w:color w:val="000000"/>
                <w:sz w:val="18"/>
                <w:szCs w:val="18"/>
                <w:lang w:eastAsia="en-CA"/>
              </w:rPr>
              <w:t>Tow ID</w:t>
            </w:r>
          </w:p>
        </w:tc>
        <w:tc>
          <w:tcPr>
            <w:tcW w:w="757" w:type="dxa"/>
            <w:vMerge w:val="restart"/>
            <w:tcBorders>
              <w:top w:val="single" w:sz="12" w:space="0" w:color="auto"/>
              <w:bottom w:val="single" w:sz="6" w:space="0" w:color="auto"/>
            </w:tcBorders>
            <w:shd w:val="clear" w:color="auto" w:fill="auto"/>
            <w:vAlign w:val="bottom"/>
            <w:hideMark/>
          </w:tcPr>
          <w:p w14:paraId="2FC177DC" w14:textId="77777777" w:rsidR="0084577B" w:rsidRPr="0084577B" w:rsidRDefault="0084577B" w:rsidP="0084577B">
            <w:pPr>
              <w:spacing w:before="0" w:after="0"/>
              <w:jc w:val="center"/>
              <w:rPr>
                <w:rFonts w:cs="Arial"/>
                <w:sz w:val="18"/>
                <w:szCs w:val="18"/>
                <w:lang w:eastAsia="en-CA"/>
              </w:rPr>
            </w:pPr>
            <w:r w:rsidRPr="0084577B">
              <w:rPr>
                <w:rFonts w:cs="Arial"/>
                <w:bCs/>
                <w:color w:val="000000"/>
                <w:sz w:val="18"/>
                <w:szCs w:val="18"/>
                <w:lang w:eastAsia="en-CA"/>
              </w:rPr>
              <w:t>Vessel</w:t>
            </w:r>
          </w:p>
        </w:tc>
        <w:tc>
          <w:tcPr>
            <w:tcW w:w="1980" w:type="dxa"/>
            <w:gridSpan w:val="2"/>
            <w:tcBorders>
              <w:top w:val="single" w:sz="12" w:space="0" w:color="auto"/>
              <w:bottom w:val="single" w:sz="6" w:space="0" w:color="auto"/>
            </w:tcBorders>
            <w:shd w:val="clear" w:color="auto" w:fill="auto"/>
            <w:noWrap/>
            <w:vAlign w:val="bottom"/>
            <w:hideMark/>
          </w:tcPr>
          <w:p w14:paraId="2C1FFF20" w14:textId="77777777" w:rsidR="0084577B" w:rsidRPr="0084577B" w:rsidRDefault="0084577B" w:rsidP="0084577B">
            <w:pPr>
              <w:spacing w:before="0" w:after="0"/>
              <w:jc w:val="center"/>
              <w:rPr>
                <w:rFonts w:cs="Arial"/>
                <w:bCs/>
                <w:color w:val="000000"/>
                <w:sz w:val="18"/>
                <w:szCs w:val="18"/>
                <w:lang w:eastAsia="en-CA"/>
              </w:rPr>
            </w:pPr>
            <w:r w:rsidRPr="0084577B">
              <w:rPr>
                <w:rFonts w:cs="Arial"/>
                <w:bCs/>
                <w:color w:val="000000"/>
                <w:sz w:val="18"/>
                <w:szCs w:val="18"/>
                <w:lang w:eastAsia="en-CA"/>
              </w:rPr>
              <w:t>Trawl speed (</w:t>
            </w:r>
            <w:proofErr w:type="spellStart"/>
            <w:r w:rsidRPr="0084577B">
              <w:rPr>
                <w:rFonts w:cs="Arial"/>
                <w:bCs/>
                <w:color w:val="000000"/>
                <w:sz w:val="18"/>
                <w:szCs w:val="18"/>
                <w:lang w:eastAsia="en-CA"/>
              </w:rPr>
              <w:t>kts</w:t>
            </w:r>
            <w:proofErr w:type="spellEnd"/>
            <w:r w:rsidRPr="0084577B">
              <w:rPr>
                <w:rFonts w:cs="Arial"/>
                <w:bCs/>
                <w:color w:val="000000"/>
                <w:sz w:val="18"/>
                <w:szCs w:val="18"/>
                <w:lang w:eastAsia="en-CA"/>
              </w:rPr>
              <w:t>)</w:t>
            </w:r>
          </w:p>
        </w:tc>
        <w:tc>
          <w:tcPr>
            <w:tcW w:w="2070" w:type="dxa"/>
            <w:gridSpan w:val="2"/>
            <w:tcBorders>
              <w:top w:val="single" w:sz="12" w:space="0" w:color="auto"/>
              <w:bottom w:val="single" w:sz="6" w:space="0" w:color="auto"/>
            </w:tcBorders>
            <w:shd w:val="clear" w:color="auto" w:fill="auto"/>
            <w:noWrap/>
            <w:vAlign w:val="bottom"/>
            <w:hideMark/>
          </w:tcPr>
          <w:p w14:paraId="628B3E0C" w14:textId="77777777" w:rsidR="0084577B" w:rsidRPr="0084577B" w:rsidRDefault="0084577B" w:rsidP="0084577B">
            <w:pPr>
              <w:spacing w:before="0" w:after="0"/>
              <w:jc w:val="center"/>
              <w:rPr>
                <w:rFonts w:cs="Arial"/>
                <w:bCs/>
                <w:color w:val="000000"/>
                <w:sz w:val="18"/>
                <w:szCs w:val="18"/>
                <w:lang w:eastAsia="en-CA"/>
              </w:rPr>
            </w:pPr>
            <w:r w:rsidRPr="0084577B">
              <w:rPr>
                <w:rFonts w:cs="Arial"/>
                <w:bCs/>
                <w:color w:val="000000"/>
                <w:sz w:val="18"/>
                <w:szCs w:val="18"/>
                <w:lang w:eastAsia="en-CA"/>
              </w:rPr>
              <w:t>Current speed (</w:t>
            </w:r>
            <w:proofErr w:type="spellStart"/>
            <w:r w:rsidRPr="0084577B">
              <w:rPr>
                <w:rFonts w:cs="Arial"/>
                <w:bCs/>
                <w:color w:val="000000"/>
                <w:sz w:val="18"/>
                <w:szCs w:val="18"/>
                <w:lang w:eastAsia="en-CA"/>
              </w:rPr>
              <w:t>kts</w:t>
            </w:r>
            <w:proofErr w:type="spellEnd"/>
            <w:r w:rsidRPr="0084577B">
              <w:rPr>
                <w:rFonts w:cs="Arial"/>
                <w:bCs/>
                <w:color w:val="000000"/>
                <w:sz w:val="18"/>
                <w:szCs w:val="18"/>
                <w:lang w:eastAsia="en-CA"/>
              </w:rPr>
              <w:t>)</w:t>
            </w:r>
          </w:p>
        </w:tc>
      </w:tr>
      <w:tr w:rsidR="0084577B" w:rsidRPr="0084577B" w14:paraId="52F75C08" w14:textId="77777777" w:rsidTr="00792855">
        <w:trPr>
          <w:cantSplit/>
          <w:jc w:val="center"/>
        </w:trPr>
        <w:tc>
          <w:tcPr>
            <w:tcW w:w="990" w:type="dxa"/>
            <w:vMerge/>
            <w:tcBorders>
              <w:top w:val="single" w:sz="6" w:space="0" w:color="auto"/>
              <w:bottom w:val="single" w:sz="6" w:space="0" w:color="auto"/>
            </w:tcBorders>
            <w:shd w:val="clear" w:color="auto" w:fill="auto"/>
            <w:noWrap/>
            <w:vAlign w:val="bottom"/>
            <w:hideMark/>
          </w:tcPr>
          <w:p w14:paraId="0D3DCE82" w14:textId="77777777" w:rsidR="0084577B" w:rsidRPr="0084577B" w:rsidRDefault="0084577B" w:rsidP="0084577B">
            <w:pPr>
              <w:spacing w:before="0" w:after="0"/>
              <w:jc w:val="center"/>
              <w:rPr>
                <w:rFonts w:cs="Arial"/>
                <w:bCs/>
                <w:color w:val="000000"/>
                <w:sz w:val="18"/>
                <w:szCs w:val="18"/>
                <w:lang w:eastAsia="en-CA"/>
              </w:rPr>
            </w:pPr>
          </w:p>
        </w:tc>
        <w:tc>
          <w:tcPr>
            <w:tcW w:w="720" w:type="dxa"/>
            <w:vMerge/>
            <w:tcBorders>
              <w:top w:val="single" w:sz="6" w:space="0" w:color="auto"/>
              <w:bottom w:val="single" w:sz="6" w:space="0" w:color="auto"/>
            </w:tcBorders>
            <w:shd w:val="clear" w:color="auto" w:fill="auto"/>
            <w:noWrap/>
            <w:vAlign w:val="bottom"/>
            <w:hideMark/>
          </w:tcPr>
          <w:p w14:paraId="172811BE" w14:textId="77777777" w:rsidR="0084577B" w:rsidRPr="0084577B" w:rsidRDefault="0084577B" w:rsidP="0084577B">
            <w:pPr>
              <w:spacing w:before="0" w:after="0"/>
              <w:jc w:val="center"/>
              <w:rPr>
                <w:rFonts w:cs="Arial"/>
                <w:bCs/>
                <w:color w:val="000000"/>
                <w:sz w:val="18"/>
                <w:szCs w:val="18"/>
                <w:lang w:eastAsia="en-CA"/>
              </w:rPr>
            </w:pPr>
          </w:p>
        </w:tc>
        <w:tc>
          <w:tcPr>
            <w:tcW w:w="900" w:type="dxa"/>
            <w:vMerge/>
            <w:tcBorders>
              <w:top w:val="single" w:sz="6" w:space="0" w:color="auto"/>
              <w:bottom w:val="single" w:sz="6" w:space="0" w:color="auto"/>
            </w:tcBorders>
            <w:shd w:val="clear" w:color="auto" w:fill="auto"/>
            <w:noWrap/>
            <w:vAlign w:val="bottom"/>
            <w:hideMark/>
          </w:tcPr>
          <w:p w14:paraId="773D688F" w14:textId="77777777" w:rsidR="0084577B" w:rsidRPr="0084577B" w:rsidRDefault="0084577B" w:rsidP="0084577B">
            <w:pPr>
              <w:spacing w:before="0" w:after="0"/>
              <w:jc w:val="center"/>
              <w:rPr>
                <w:rFonts w:cs="Arial"/>
                <w:bCs/>
                <w:color w:val="000000"/>
                <w:sz w:val="18"/>
                <w:szCs w:val="18"/>
                <w:lang w:eastAsia="en-CA"/>
              </w:rPr>
            </w:pPr>
          </w:p>
        </w:tc>
        <w:tc>
          <w:tcPr>
            <w:tcW w:w="757" w:type="dxa"/>
            <w:vMerge/>
            <w:tcBorders>
              <w:top w:val="single" w:sz="6" w:space="0" w:color="auto"/>
              <w:bottom w:val="single" w:sz="6" w:space="0" w:color="auto"/>
            </w:tcBorders>
            <w:shd w:val="clear" w:color="auto" w:fill="auto"/>
            <w:vAlign w:val="bottom"/>
            <w:hideMark/>
          </w:tcPr>
          <w:p w14:paraId="09E11B2E" w14:textId="77777777" w:rsidR="0084577B" w:rsidRPr="0084577B" w:rsidRDefault="0084577B" w:rsidP="0084577B">
            <w:pPr>
              <w:spacing w:before="0" w:after="0"/>
              <w:jc w:val="center"/>
              <w:rPr>
                <w:rFonts w:cs="Arial"/>
                <w:bCs/>
                <w:color w:val="000000"/>
                <w:sz w:val="18"/>
                <w:szCs w:val="18"/>
                <w:lang w:eastAsia="en-CA"/>
              </w:rPr>
            </w:pPr>
          </w:p>
        </w:tc>
        <w:tc>
          <w:tcPr>
            <w:tcW w:w="1080" w:type="dxa"/>
            <w:tcBorders>
              <w:top w:val="single" w:sz="6" w:space="0" w:color="auto"/>
              <w:bottom w:val="single" w:sz="6" w:space="0" w:color="auto"/>
            </w:tcBorders>
            <w:shd w:val="clear" w:color="auto" w:fill="auto"/>
            <w:noWrap/>
            <w:vAlign w:val="bottom"/>
            <w:hideMark/>
          </w:tcPr>
          <w:p w14:paraId="1BDC7679" w14:textId="77777777" w:rsidR="0084577B" w:rsidRPr="0084577B" w:rsidRDefault="0084577B" w:rsidP="0084577B">
            <w:pPr>
              <w:spacing w:before="0" w:after="0"/>
              <w:jc w:val="center"/>
              <w:rPr>
                <w:rFonts w:cs="Arial"/>
                <w:bCs/>
                <w:color w:val="000000"/>
                <w:sz w:val="18"/>
                <w:szCs w:val="18"/>
                <w:lang w:eastAsia="en-CA"/>
              </w:rPr>
            </w:pPr>
            <w:proofErr w:type="gramStart"/>
            <w:r w:rsidRPr="0084577B">
              <w:rPr>
                <w:rFonts w:cs="Arial"/>
                <w:bCs/>
                <w:color w:val="000000"/>
                <w:sz w:val="18"/>
                <w:szCs w:val="18"/>
                <w:lang w:eastAsia="en-CA"/>
              </w:rPr>
              <w:t>trawling</w:t>
            </w:r>
            <w:proofErr w:type="gramEnd"/>
          </w:p>
        </w:tc>
        <w:tc>
          <w:tcPr>
            <w:tcW w:w="900" w:type="dxa"/>
            <w:tcBorders>
              <w:top w:val="single" w:sz="6" w:space="0" w:color="auto"/>
              <w:bottom w:val="single" w:sz="6" w:space="0" w:color="auto"/>
            </w:tcBorders>
            <w:shd w:val="clear" w:color="auto" w:fill="auto"/>
            <w:noWrap/>
            <w:vAlign w:val="bottom"/>
            <w:hideMark/>
          </w:tcPr>
          <w:p w14:paraId="73B9D3B9" w14:textId="77777777" w:rsidR="0084577B" w:rsidRPr="0084577B" w:rsidRDefault="0084577B" w:rsidP="0084577B">
            <w:pPr>
              <w:spacing w:before="0" w:after="0"/>
              <w:jc w:val="center"/>
              <w:rPr>
                <w:rFonts w:cs="Arial"/>
                <w:bCs/>
                <w:color w:val="000000"/>
                <w:sz w:val="18"/>
                <w:szCs w:val="18"/>
                <w:lang w:eastAsia="en-CA"/>
              </w:rPr>
            </w:pPr>
            <w:proofErr w:type="gramStart"/>
            <w:r w:rsidRPr="0084577B">
              <w:rPr>
                <w:rFonts w:cs="Arial"/>
                <w:bCs/>
                <w:color w:val="000000"/>
                <w:sz w:val="18"/>
                <w:szCs w:val="18"/>
                <w:lang w:eastAsia="en-CA"/>
              </w:rPr>
              <w:t>passive</w:t>
            </w:r>
            <w:proofErr w:type="gramEnd"/>
          </w:p>
        </w:tc>
        <w:tc>
          <w:tcPr>
            <w:tcW w:w="1080" w:type="dxa"/>
            <w:tcBorders>
              <w:top w:val="single" w:sz="6" w:space="0" w:color="auto"/>
              <w:bottom w:val="single" w:sz="6" w:space="0" w:color="auto"/>
            </w:tcBorders>
            <w:shd w:val="clear" w:color="auto" w:fill="auto"/>
            <w:noWrap/>
            <w:vAlign w:val="bottom"/>
            <w:hideMark/>
          </w:tcPr>
          <w:p w14:paraId="3AFC6342" w14:textId="77777777" w:rsidR="0084577B" w:rsidRPr="0084577B" w:rsidRDefault="0084577B" w:rsidP="0084577B">
            <w:pPr>
              <w:spacing w:before="0" w:after="0"/>
              <w:jc w:val="center"/>
              <w:rPr>
                <w:rFonts w:cs="Arial"/>
                <w:bCs/>
                <w:color w:val="000000"/>
                <w:sz w:val="18"/>
                <w:szCs w:val="18"/>
                <w:lang w:eastAsia="en-CA"/>
              </w:rPr>
            </w:pPr>
            <w:proofErr w:type="gramStart"/>
            <w:r w:rsidRPr="0084577B">
              <w:rPr>
                <w:rFonts w:cs="Arial"/>
                <w:bCs/>
                <w:color w:val="000000"/>
                <w:sz w:val="18"/>
                <w:szCs w:val="18"/>
                <w:lang w:eastAsia="en-CA"/>
              </w:rPr>
              <w:t>trawling</w:t>
            </w:r>
            <w:proofErr w:type="gramEnd"/>
          </w:p>
        </w:tc>
        <w:tc>
          <w:tcPr>
            <w:tcW w:w="990" w:type="dxa"/>
            <w:tcBorders>
              <w:top w:val="single" w:sz="6" w:space="0" w:color="auto"/>
              <w:bottom w:val="single" w:sz="6" w:space="0" w:color="auto"/>
            </w:tcBorders>
            <w:shd w:val="clear" w:color="auto" w:fill="auto"/>
            <w:noWrap/>
            <w:vAlign w:val="bottom"/>
            <w:hideMark/>
          </w:tcPr>
          <w:p w14:paraId="7F78A8F9" w14:textId="77777777" w:rsidR="0084577B" w:rsidRPr="0084577B" w:rsidRDefault="0084577B" w:rsidP="0084577B">
            <w:pPr>
              <w:spacing w:before="0" w:after="0"/>
              <w:jc w:val="center"/>
              <w:rPr>
                <w:rFonts w:cs="Arial"/>
                <w:bCs/>
                <w:color w:val="000000"/>
                <w:sz w:val="18"/>
                <w:szCs w:val="18"/>
                <w:lang w:eastAsia="en-CA"/>
              </w:rPr>
            </w:pPr>
            <w:proofErr w:type="gramStart"/>
            <w:r w:rsidRPr="0084577B">
              <w:rPr>
                <w:rFonts w:cs="Arial"/>
                <w:bCs/>
                <w:color w:val="000000"/>
                <w:sz w:val="18"/>
                <w:szCs w:val="18"/>
                <w:lang w:eastAsia="en-CA"/>
              </w:rPr>
              <w:t>passive</w:t>
            </w:r>
            <w:proofErr w:type="gramEnd"/>
          </w:p>
        </w:tc>
      </w:tr>
      <w:tr w:rsidR="00792855" w:rsidRPr="0084577B" w14:paraId="08BEABCF" w14:textId="77777777" w:rsidTr="00792855">
        <w:trPr>
          <w:cantSplit/>
          <w:jc w:val="center"/>
        </w:trPr>
        <w:tc>
          <w:tcPr>
            <w:tcW w:w="990" w:type="dxa"/>
            <w:vMerge w:val="restart"/>
            <w:tcBorders>
              <w:top w:val="single" w:sz="6" w:space="0" w:color="auto"/>
              <w:bottom w:val="single" w:sz="6" w:space="0" w:color="A6A6A6" w:themeColor="background1" w:themeShade="A6"/>
            </w:tcBorders>
            <w:shd w:val="clear" w:color="auto" w:fill="auto"/>
            <w:noWrap/>
            <w:hideMark/>
          </w:tcPr>
          <w:p w14:paraId="7692773E" w14:textId="77777777" w:rsidR="00792855" w:rsidRPr="0084577B" w:rsidRDefault="00792855" w:rsidP="00792855">
            <w:pPr>
              <w:spacing w:before="0" w:after="0"/>
              <w:rPr>
                <w:rFonts w:cs="Arial"/>
                <w:color w:val="000000"/>
                <w:sz w:val="18"/>
                <w:szCs w:val="18"/>
                <w:lang w:eastAsia="en-CA"/>
              </w:rPr>
            </w:pPr>
            <w:r w:rsidRPr="0084577B">
              <w:rPr>
                <w:rFonts w:cs="Arial"/>
                <w:color w:val="000000"/>
                <w:sz w:val="18"/>
                <w:szCs w:val="18"/>
                <w:lang w:eastAsia="en-CA"/>
              </w:rPr>
              <w:t>Sept. 19</w:t>
            </w:r>
          </w:p>
        </w:tc>
        <w:tc>
          <w:tcPr>
            <w:tcW w:w="720" w:type="dxa"/>
            <w:tcBorders>
              <w:top w:val="single" w:sz="6" w:space="0" w:color="auto"/>
              <w:bottom w:val="single" w:sz="6" w:space="0" w:color="A6A6A6" w:themeColor="background1" w:themeShade="A6"/>
            </w:tcBorders>
            <w:shd w:val="clear" w:color="auto" w:fill="auto"/>
            <w:noWrap/>
            <w:vAlign w:val="bottom"/>
            <w:hideMark/>
          </w:tcPr>
          <w:p w14:paraId="6BF58BA5"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w:t>
            </w:r>
          </w:p>
        </w:tc>
        <w:tc>
          <w:tcPr>
            <w:tcW w:w="900" w:type="dxa"/>
            <w:tcBorders>
              <w:top w:val="single" w:sz="6" w:space="0" w:color="auto"/>
              <w:bottom w:val="single" w:sz="6" w:space="0" w:color="A6A6A6" w:themeColor="background1" w:themeShade="A6"/>
            </w:tcBorders>
            <w:shd w:val="clear" w:color="auto" w:fill="auto"/>
            <w:noWrap/>
            <w:vAlign w:val="bottom"/>
            <w:hideMark/>
          </w:tcPr>
          <w:p w14:paraId="45FB182D"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GP330F</w:t>
            </w:r>
          </w:p>
        </w:tc>
        <w:tc>
          <w:tcPr>
            <w:tcW w:w="757" w:type="dxa"/>
            <w:tcBorders>
              <w:top w:val="single" w:sz="6" w:space="0" w:color="auto"/>
              <w:bottom w:val="single" w:sz="6" w:space="0" w:color="A6A6A6" w:themeColor="background1" w:themeShade="A6"/>
            </w:tcBorders>
            <w:shd w:val="clear" w:color="auto" w:fill="auto"/>
            <w:vAlign w:val="bottom"/>
            <w:hideMark/>
          </w:tcPr>
          <w:p w14:paraId="4CDB4B17"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uto"/>
              <w:bottom w:val="single" w:sz="6" w:space="0" w:color="A6A6A6" w:themeColor="background1" w:themeShade="A6"/>
            </w:tcBorders>
            <w:shd w:val="clear" w:color="auto" w:fill="auto"/>
            <w:noWrap/>
            <w:vAlign w:val="bottom"/>
            <w:hideMark/>
          </w:tcPr>
          <w:p w14:paraId="13DC9BE8"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2.21</w:t>
            </w:r>
          </w:p>
        </w:tc>
        <w:tc>
          <w:tcPr>
            <w:tcW w:w="900" w:type="dxa"/>
            <w:tcBorders>
              <w:top w:val="single" w:sz="6" w:space="0" w:color="auto"/>
              <w:bottom w:val="single" w:sz="6" w:space="0" w:color="A6A6A6" w:themeColor="background1" w:themeShade="A6"/>
            </w:tcBorders>
            <w:shd w:val="clear" w:color="auto" w:fill="auto"/>
            <w:noWrap/>
            <w:vAlign w:val="bottom"/>
            <w:hideMark/>
          </w:tcPr>
          <w:p w14:paraId="1155D20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3.10</w:t>
            </w:r>
          </w:p>
        </w:tc>
        <w:tc>
          <w:tcPr>
            <w:tcW w:w="1080" w:type="dxa"/>
            <w:tcBorders>
              <w:top w:val="single" w:sz="6" w:space="0" w:color="auto"/>
              <w:bottom w:val="single" w:sz="6" w:space="0" w:color="A6A6A6" w:themeColor="background1" w:themeShade="A6"/>
            </w:tcBorders>
            <w:shd w:val="clear" w:color="auto" w:fill="auto"/>
            <w:noWrap/>
            <w:vAlign w:val="bottom"/>
            <w:hideMark/>
          </w:tcPr>
          <w:p w14:paraId="2465FEC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1.85</w:t>
            </w:r>
          </w:p>
        </w:tc>
        <w:tc>
          <w:tcPr>
            <w:tcW w:w="990" w:type="dxa"/>
            <w:tcBorders>
              <w:top w:val="single" w:sz="6" w:space="0" w:color="auto"/>
              <w:bottom w:val="single" w:sz="6" w:space="0" w:color="A6A6A6" w:themeColor="background1" w:themeShade="A6"/>
            </w:tcBorders>
            <w:shd w:val="clear" w:color="auto" w:fill="auto"/>
            <w:noWrap/>
            <w:vAlign w:val="bottom"/>
            <w:hideMark/>
          </w:tcPr>
          <w:p w14:paraId="77EAE0CA"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2.40</w:t>
            </w:r>
          </w:p>
        </w:tc>
      </w:tr>
      <w:tr w:rsidR="00792855" w:rsidRPr="0084577B" w14:paraId="2A7835D8"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15D1D295"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D886251"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4307C24"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GC330F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33174C31"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JM</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1FD2C8D9"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2.10</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746FE686"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4.27</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3EB9DA4"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2.26</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10B52E8"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3.52</w:t>
            </w:r>
          </w:p>
        </w:tc>
      </w:tr>
      <w:tr w:rsidR="00792855" w:rsidRPr="0084577B" w14:paraId="5C6E7ABA"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60B675B6"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2CEAF14"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5</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E1F8042"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GP332F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798856B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7E72A1A8"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2.19</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EB0B6D3"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4.03</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C627BD2"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1.39</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934DF7C"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3.15</w:t>
            </w:r>
          </w:p>
        </w:tc>
      </w:tr>
      <w:tr w:rsidR="00792855" w:rsidRPr="0084577B" w14:paraId="4B9CCFFC" w14:textId="77777777" w:rsidTr="00792855">
        <w:trPr>
          <w:cantSplit/>
          <w:jc w:val="center"/>
        </w:trPr>
        <w:tc>
          <w:tcPr>
            <w:tcW w:w="990" w:type="dxa"/>
            <w:vMerge w:val="restart"/>
            <w:tcBorders>
              <w:top w:val="single" w:sz="6" w:space="0" w:color="A6A6A6" w:themeColor="background1" w:themeShade="A6"/>
              <w:bottom w:val="single" w:sz="6" w:space="0" w:color="A6A6A6" w:themeColor="background1" w:themeShade="A6"/>
            </w:tcBorders>
            <w:shd w:val="clear" w:color="auto" w:fill="auto"/>
            <w:noWrap/>
            <w:hideMark/>
          </w:tcPr>
          <w:p w14:paraId="156713E1" w14:textId="77777777" w:rsidR="00792855" w:rsidRPr="0084577B" w:rsidRDefault="00792855" w:rsidP="00792855">
            <w:pPr>
              <w:spacing w:before="0" w:after="0"/>
              <w:rPr>
                <w:rFonts w:cs="Arial"/>
                <w:color w:val="000000"/>
                <w:sz w:val="18"/>
                <w:szCs w:val="18"/>
                <w:lang w:eastAsia="en-CA"/>
              </w:rPr>
            </w:pPr>
            <w:r w:rsidRPr="0084577B">
              <w:rPr>
                <w:rFonts w:cs="Arial"/>
                <w:color w:val="000000"/>
                <w:sz w:val="18"/>
                <w:szCs w:val="18"/>
                <w:lang w:eastAsia="en-CA"/>
              </w:rPr>
              <w:t>Sept. 20</w:t>
            </w: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E725E34"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7494C4F5"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GP319F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0A54E391"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75AAEF3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2.12</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39A70983"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4.82</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824B0D8"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0.97</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12A12889"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1.40</w:t>
            </w:r>
          </w:p>
        </w:tc>
      </w:tr>
      <w:tr w:rsidR="00792855" w:rsidRPr="0084577B" w14:paraId="5781DB55"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59E3C392"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11D2ADC1"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A60864D"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GP304F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440D12DC"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4499686C"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2.19</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4C47E3A8"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3.66</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7CF5777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2.04</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FF650AC"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2.24</w:t>
            </w:r>
          </w:p>
        </w:tc>
      </w:tr>
      <w:tr w:rsidR="00792855" w:rsidRPr="0084577B" w14:paraId="352513E3"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2BC827AB"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38A69227"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941C37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GC304F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1AF5DD78"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JM</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53E0182"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2.20</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16CCCBEB"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4.30</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49B7BB3B"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1.94</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8969D81"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1.35</w:t>
            </w:r>
          </w:p>
        </w:tc>
      </w:tr>
      <w:tr w:rsidR="00792855" w:rsidRPr="0084577B" w14:paraId="05B19C53"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6A78C3E1"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35FF7577"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4</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44A3132"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GP309F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4D4E1245"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471FC95E"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2.15</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97CEEF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3.60</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38E969EE"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1.54</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D919943"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1.14</w:t>
            </w:r>
          </w:p>
        </w:tc>
      </w:tr>
      <w:tr w:rsidR="00792855" w:rsidRPr="0084577B" w14:paraId="5CE16B1A"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09C6CEBC"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AF5A6B7"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4</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D097899"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GC309F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5F644F4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JM</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6437FB7"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2.26</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687462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3.80</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E9C1D1E"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1.83</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1615C98A"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2.35</w:t>
            </w:r>
          </w:p>
        </w:tc>
      </w:tr>
      <w:tr w:rsidR="00792855" w:rsidRPr="0084577B" w14:paraId="64EA9BC7"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4ED6B895"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1E741ACD"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5</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734E8D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GC302F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73D45232"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JM</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336231D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2.21</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91DD6E5"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4.19</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8CA0354"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1.35</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8EE9C3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1.99</w:t>
            </w:r>
          </w:p>
        </w:tc>
      </w:tr>
      <w:tr w:rsidR="00792855" w:rsidRPr="0084577B" w14:paraId="6A4BABCC"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1766FFEE"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57510B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6</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7104D92"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GP288F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277CC03E"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77E7DB11"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2.16</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14CC257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3.34</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76C73899"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2.30</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3D34004"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2.87</w:t>
            </w:r>
          </w:p>
        </w:tc>
      </w:tr>
      <w:tr w:rsidR="00792855" w:rsidRPr="0084577B" w14:paraId="3CC81CB1"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740AA2D9"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71654B1"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6</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EBBFFDE"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GC288F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5D539AE6"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JM</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B6A4CA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2.14</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80CBB53"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3.78</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4B7B52C4"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2.49</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5230D75"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3.38</w:t>
            </w:r>
          </w:p>
        </w:tc>
      </w:tr>
      <w:tr w:rsidR="00792855" w:rsidRPr="0084577B" w14:paraId="784C4F33"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64018E50"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ABD6F0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9</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405827F8"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GC297F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11022E3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JM</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1BB299CB"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2.21</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DC2B69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4.59</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1E4BC3E"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1.69</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F165F21"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3.46</w:t>
            </w:r>
          </w:p>
        </w:tc>
      </w:tr>
      <w:tr w:rsidR="00792855" w:rsidRPr="0084577B" w14:paraId="6EA55D7D"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22874C0B"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3B7D06DB"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10</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467CD6A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GP307F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3E429483"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1B483E02"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2.15</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3D7F9317"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3.87</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23AB451"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2.15</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12474E6"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2.79</w:t>
            </w:r>
          </w:p>
        </w:tc>
      </w:tr>
      <w:tr w:rsidR="00792855" w:rsidRPr="0084577B" w14:paraId="3D2FCCB3" w14:textId="77777777" w:rsidTr="00792855">
        <w:trPr>
          <w:cantSplit/>
          <w:jc w:val="center"/>
        </w:trPr>
        <w:tc>
          <w:tcPr>
            <w:tcW w:w="990" w:type="dxa"/>
            <w:vMerge w:val="restart"/>
            <w:tcBorders>
              <w:top w:val="single" w:sz="6" w:space="0" w:color="A6A6A6" w:themeColor="background1" w:themeShade="A6"/>
              <w:bottom w:val="single" w:sz="6" w:space="0" w:color="A6A6A6" w:themeColor="background1" w:themeShade="A6"/>
            </w:tcBorders>
            <w:shd w:val="clear" w:color="auto" w:fill="auto"/>
            <w:noWrap/>
            <w:hideMark/>
          </w:tcPr>
          <w:p w14:paraId="59007E9E" w14:textId="77777777" w:rsidR="00792855" w:rsidRPr="0084577B" w:rsidRDefault="00792855" w:rsidP="00792855">
            <w:pPr>
              <w:spacing w:before="0" w:after="0"/>
              <w:rPr>
                <w:rFonts w:cs="Arial"/>
                <w:color w:val="000000"/>
                <w:sz w:val="18"/>
                <w:szCs w:val="18"/>
                <w:lang w:eastAsia="en-CA"/>
              </w:rPr>
            </w:pPr>
            <w:r w:rsidRPr="0084577B">
              <w:rPr>
                <w:rFonts w:cs="Arial"/>
                <w:color w:val="000000"/>
                <w:sz w:val="18"/>
                <w:szCs w:val="18"/>
                <w:lang w:eastAsia="en-CA"/>
              </w:rPr>
              <w:t>Sept. 22</w:t>
            </w: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30662AC"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70409D9"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GP299F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60FA878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62D16CA"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2.17</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ACFFC55"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3.43</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80FFE27"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2.12</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4895FDA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2.70</w:t>
            </w:r>
          </w:p>
        </w:tc>
      </w:tr>
      <w:tr w:rsidR="00792855" w:rsidRPr="0084577B" w14:paraId="262C0D7A"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6DCCC63E"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3DE22D8"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5BEBAF14"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GP283F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7BA880B5"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0A5E95EB"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2.13</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9AA1D14"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3.60</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3E2A77C2"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1.76</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7E41321A"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2.50</w:t>
            </w:r>
          </w:p>
        </w:tc>
      </w:tr>
      <w:tr w:rsidR="00792855" w:rsidRPr="0084577B" w14:paraId="4D0466D1" w14:textId="77777777" w:rsidTr="00792855">
        <w:trPr>
          <w:cantSplit/>
          <w:jc w:val="center"/>
        </w:trPr>
        <w:tc>
          <w:tcPr>
            <w:tcW w:w="990" w:type="dxa"/>
            <w:vMerge/>
            <w:tcBorders>
              <w:top w:val="single" w:sz="6" w:space="0" w:color="A6A6A6" w:themeColor="background1" w:themeShade="A6"/>
              <w:bottom w:val="single" w:sz="6" w:space="0" w:color="A6A6A6" w:themeColor="background1" w:themeShade="A6"/>
            </w:tcBorders>
            <w:shd w:val="clear" w:color="auto" w:fill="auto"/>
            <w:noWrap/>
            <w:hideMark/>
          </w:tcPr>
          <w:p w14:paraId="030DC8E2" w14:textId="77777777" w:rsidR="00792855" w:rsidRPr="0084577B" w:rsidRDefault="00792855" w:rsidP="00792855">
            <w:pPr>
              <w:spacing w:before="0" w:after="0"/>
              <w:rPr>
                <w:rFonts w:cs="Arial"/>
                <w:color w:val="000000"/>
                <w:sz w:val="18"/>
                <w:szCs w:val="18"/>
                <w:lang w:eastAsia="en-CA"/>
              </w:rPr>
            </w:pPr>
          </w:p>
        </w:tc>
        <w:tc>
          <w:tcPr>
            <w:tcW w:w="72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42E0251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9</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2BFCF7B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GP280F</w:t>
            </w:r>
          </w:p>
        </w:tc>
        <w:tc>
          <w:tcPr>
            <w:tcW w:w="757" w:type="dxa"/>
            <w:tcBorders>
              <w:top w:val="single" w:sz="6" w:space="0" w:color="A6A6A6" w:themeColor="background1" w:themeShade="A6"/>
              <w:bottom w:val="single" w:sz="6" w:space="0" w:color="A6A6A6" w:themeColor="background1" w:themeShade="A6"/>
            </w:tcBorders>
            <w:shd w:val="clear" w:color="auto" w:fill="auto"/>
            <w:vAlign w:val="bottom"/>
            <w:hideMark/>
          </w:tcPr>
          <w:p w14:paraId="22B930EE"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3596EC6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2.09</w:t>
            </w:r>
          </w:p>
        </w:tc>
        <w:tc>
          <w:tcPr>
            <w:tcW w:w="90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79F92D38"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3.99</w:t>
            </w:r>
          </w:p>
        </w:tc>
        <w:tc>
          <w:tcPr>
            <w:tcW w:w="108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748C7CF"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1.74</w:t>
            </w:r>
          </w:p>
        </w:tc>
        <w:tc>
          <w:tcPr>
            <w:tcW w:w="990" w:type="dxa"/>
            <w:tcBorders>
              <w:top w:val="single" w:sz="6" w:space="0" w:color="A6A6A6" w:themeColor="background1" w:themeShade="A6"/>
              <w:bottom w:val="single" w:sz="6" w:space="0" w:color="A6A6A6" w:themeColor="background1" w:themeShade="A6"/>
            </w:tcBorders>
            <w:shd w:val="clear" w:color="auto" w:fill="auto"/>
            <w:noWrap/>
            <w:vAlign w:val="bottom"/>
            <w:hideMark/>
          </w:tcPr>
          <w:p w14:paraId="6E2643D0" w14:textId="77777777" w:rsidR="00792855" w:rsidRPr="0084577B" w:rsidRDefault="00792855" w:rsidP="0084577B">
            <w:pPr>
              <w:spacing w:before="0" w:after="0"/>
              <w:jc w:val="center"/>
              <w:rPr>
                <w:rFonts w:cs="Arial"/>
                <w:color w:val="000000"/>
                <w:sz w:val="18"/>
                <w:szCs w:val="18"/>
                <w:lang w:eastAsia="en-CA"/>
              </w:rPr>
            </w:pPr>
            <w:r w:rsidRPr="0084577B">
              <w:rPr>
                <w:rFonts w:cs="Arial"/>
                <w:color w:val="000000"/>
                <w:sz w:val="18"/>
                <w:szCs w:val="18"/>
                <w:lang w:eastAsia="en-CA"/>
              </w:rPr>
              <w:t>2.34</w:t>
            </w:r>
          </w:p>
        </w:tc>
      </w:tr>
      <w:tr w:rsidR="00231F74" w:rsidRPr="0084577B" w14:paraId="3DDB6CA6" w14:textId="77777777" w:rsidTr="00792855">
        <w:trPr>
          <w:cantSplit/>
          <w:jc w:val="center"/>
        </w:trPr>
        <w:tc>
          <w:tcPr>
            <w:tcW w:w="990" w:type="dxa"/>
            <w:tcBorders>
              <w:top w:val="single" w:sz="6" w:space="0" w:color="A6A6A6" w:themeColor="background1" w:themeShade="A6"/>
              <w:bottom w:val="single" w:sz="12" w:space="0" w:color="auto"/>
            </w:tcBorders>
            <w:shd w:val="clear" w:color="auto" w:fill="auto"/>
            <w:noWrap/>
            <w:hideMark/>
          </w:tcPr>
          <w:p w14:paraId="3CE93B44" w14:textId="77777777" w:rsidR="00231F74" w:rsidRPr="0084577B" w:rsidRDefault="00231F74" w:rsidP="00792855">
            <w:pPr>
              <w:spacing w:before="0" w:after="0"/>
              <w:rPr>
                <w:rFonts w:cs="Arial"/>
                <w:color w:val="000000"/>
                <w:sz w:val="18"/>
                <w:szCs w:val="18"/>
                <w:lang w:eastAsia="en-CA"/>
              </w:rPr>
            </w:pPr>
            <w:r w:rsidRPr="0084577B">
              <w:rPr>
                <w:rFonts w:cs="Arial"/>
                <w:color w:val="000000"/>
                <w:sz w:val="18"/>
                <w:szCs w:val="18"/>
                <w:lang w:eastAsia="en-CA"/>
              </w:rPr>
              <w:t>Sept. 24</w:t>
            </w:r>
          </w:p>
        </w:tc>
        <w:tc>
          <w:tcPr>
            <w:tcW w:w="720" w:type="dxa"/>
            <w:tcBorders>
              <w:top w:val="single" w:sz="6" w:space="0" w:color="A6A6A6" w:themeColor="background1" w:themeShade="A6"/>
              <w:bottom w:val="single" w:sz="12" w:space="0" w:color="auto"/>
            </w:tcBorders>
            <w:shd w:val="clear" w:color="auto" w:fill="auto"/>
            <w:noWrap/>
            <w:vAlign w:val="bottom"/>
            <w:hideMark/>
          </w:tcPr>
          <w:p w14:paraId="5A93634A" w14:textId="77777777" w:rsidR="00231F74" w:rsidRPr="0084577B" w:rsidRDefault="00231F74" w:rsidP="0084577B">
            <w:pPr>
              <w:spacing w:before="0" w:after="0"/>
              <w:jc w:val="center"/>
              <w:rPr>
                <w:rFonts w:cs="Arial"/>
                <w:color w:val="000000"/>
                <w:sz w:val="18"/>
                <w:szCs w:val="18"/>
                <w:lang w:eastAsia="en-CA"/>
              </w:rPr>
            </w:pPr>
            <w:r w:rsidRPr="0084577B">
              <w:rPr>
                <w:rFonts w:cs="Arial"/>
                <w:color w:val="000000"/>
                <w:sz w:val="18"/>
                <w:szCs w:val="18"/>
                <w:lang w:eastAsia="en-CA"/>
              </w:rPr>
              <w:t>2</w:t>
            </w:r>
          </w:p>
        </w:tc>
        <w:tc>
          <w:tcPr>
            <w:tcW w:w="900" w:type="dxa"/>
            <w:tcBorders>
              <w:top w:val="single" w:sz="6" w:space="0" w:color="A6A6A6" w:themeColor="background1" w:themeShade="A6"/>
              <w:bottom w:val="single" w:sz="12" w:space="0" w:color="auto"/>
            </w:tcBorders>
            <w:shd w:val="clear" w:color="auto" w:fill="auto"/>
            <w:noWrap/>
            <w:vAlign w:val="bottom"/>
            <w:hideMark/>
          </w:tcPr>
          <w:p w14:paraId="6354E193" w14:textId="77777777" w:rsidR="00231F74" w:rsidRPr="0084577B" w:rsidRDefault="00231F74" w:rsidP="0084577B">
            <w:pPr>
              <w:spacing w:before="0" w:after="0"/>
              <w:jc w:val="center"/>
              <w:rPr>
                <w:rFonts w:cs="Arial"/>
                <w:color w:val="000000"/>
                <w:sz w:val="18"/>
                <w:szCs w:val="18"/>
                <w:lang w:eastAsia="en-CA"/>
              </w:rPr>
            </w:pPr>
            <w:r w:rsidRPr="0084577B">
              <w:rPr>
                <w:rFonts w:cs="Arial"/>
                <w:color w:val="000000"/>
                <w:sz w:val="18"/>
                <w:szCs w:val="18"/>
                <w:lang w:eastAsia="en-CA"/>
              </w:rPr>
              <w:t>GP267F</w:t>
            </w:r>
          </w:p>
        </w:tc>
        <w:tc>
          <w:tcPr>
            <w:tcW w:w="757" w:type="dxa"/>
            <w:tcBorders>
              <w:top w:val="single" w:sz="6" w:space="0" w:color="A6A6A6" w:themeColor="background1" w:themeShade="A6"/>
              <w:bottom w:val="single" w:sz="12" w:space="0" w:color="auto"/>
            </w:tcBorders>
            <w:shd w:val="clear" w:color="auto" w:fill="auto"/>
            <w:vAlign w:val="bottom"/>
            <w:hideMark/>
          </w:tcPr>
          <w:p w14:paraId="4A5EC07C" w14:textId="77777777" w:rsidR="00231F74" w:rsidRPr="0084577B" w:rsidRDefault="00231F74" w:rsidP="0084577B">
            <w:pPr>
              <w:spacing w:before="0" w:after="0"/>
              <w:jc w:val="center"/>
              <w:rPr>
                <w:rFonts w:cs="Arial"/>
                <w:color w:val="000000"/>
                <w:sz w:val="18"/>
                <w:szCs w:val="18"/>
                <w:lang w:eastAsia="en-CA"/>
              </w:rPr>
            </w:pPr>
            <w:r w:rsidRPr="0084577B">
              <w:rPr>
                <w:rFonts w:cs="Arial"/>
                <w:color w:val="000000"/>
                <w:sz w:val="18"/>
                <w:szCs w:val="18"/>
                <w:lang w:eastAsia="en-CA"/>
              </w:rPr>
              <w:t>AV</w:t>
            </w:r>
          </w:p>
        </w:tc>
        <w:tc>
          <w:tcPr>
            <w:tcW w:w="1080" w:type="dxa"/>
            <w:tcBorders>
              <w:top w:val="single" w:sz="6" w:space="0" w:color="A6A6A6" w:themeColor="background1" w:themeShade="A6"/>
              <w:bottom w:val="single" w:sz="12" w:space="0" w:color="auto"/>
            </w:tcBorders>
            <w:shd w:val="clear" w:color="auto" w:fill="auto"/>
            <w:noWrap/>
            <w:vAlign w:val="bottom"/>
            <w:hideMark/>
          </w:tcPr>
          <w:p w14:paraId="300B2718" w14:textId="77777777" w:rsidR="00231F74" w:rsidRPr="0084577B" w:rsidRDefault="00231F74" w:rsidP="0084577B">
            <w:pPr>
              <w:spacing w:before="0" w:after="0"/>
              <w:jc w:val="center"/>
              <w:rPr>
                <w:rFonts w:cs="Arial"/>
                <w:color w:val="000000"/>
                <w:sz w:val="18"/>
                <w:szCs w:val="18"/>
                <w:lang w:eastAsia="en-CA"/>
              </w:rPr>
            </w:pPr>
            <w:r w:rsidRPr="0084577B">
              <w:rPr>
                <w:rFonts w:cs="Arial"/>
                <w:color w:val="000000"/>
                <w:sz w:val="18"/>
                <w:szCs w:val="18"/>
                <w:lang w:eastAsia="en-CA"/>
              </w:rPr>
              <w:t>2.18</w:t>
            </w:r>
          </w:p>
        </w:tc>
        <w:tc>
          <w:tcPr>
            <w:tcW w:w="900" w:type="dxa"/>
            <w:tcBorders>
              <w:top w:val="single" w:sz="6" w:space="0" w:color="A6A6A6" w:themeColor="background1" w:themeShade="A6"/>
              <w:bottom w:val="single" w:sz="12" w:space="0" w:color="auto"/>
            </w:tcBorders>
            <w:shd w:val="clear" w:color="auto" w:fill="auto"/>
            <w:noWrap/>
            <w:vAlign w:val="bottom"/>
            <w:hideMark/>
          </w:tcPr>
          <w:p w14:paraId="36E79996" w14:textId="77777777" w:rsidR="00231F74" w:rsidRPr="0084577B" w:rsidRDefault="00231F74" w:rsidP="0084577B">
            <w:pPr>
              <w:spacing w:before="0" w:after="0"/>
              <w:jc w:val="center"/>
              <w:rPr>
                <w:rFonts w:cs="Arial"/>
                <w:color w:val="000000"/>
                <w:sz w:val="18"/>
                <w:szCs w:val="18"/>
                <w:lang w:eastAsia="en-CA"/>
              </w:rPr>
            </w:pPr>
            <w:r w:rsidRPr="0084577B">
              <w:rPr>
                <w:rFonts w:cs="Arial"/>
                <w:color w:val="000000"/>
                <w:sz w:val="18"/>
                <w:szCs w:val="18"/>
                <w:lang w:eastAsia="en-CA"/>
              </w:rPr>
              <w:t>4.61</w:t>
            </w:r>
          </w:p>
        </w:tc>
        <w:tc>
          <w:tcPr>
            <w:tcW w:w="1080" w:type="dxa"/>
            <w:tcBorders>
              <w:top w:val="single" w:sz="6" w:space="0" w:color="A6A6A6" w:themeColor="background1" w:themeShade="A6"/>
              <w:bottom w:val="single" w:sz="12" w:space="0" w:color="auto"/>
            </w:tcBorders>
            <w:shd w:val="clear" w:color="auto" w:fill="auto"/>
            <w:noWrap/>
            <w:vAlign w:val="bottom"/>
            <w:hideMark/>
          </w:tcPr>
          <w:p w14:paraId="6DFBEF79" w14:textId="77777777" w:rsidR="00231F74" w:rsidRPr="0084577B" w:rsidRDefault="00231F74" w:rsidP="0084577B">
            <w:pPr>
              <w:spacing w:before="0" w:after="0"/>
              <w:jc w:val="center"/>
              <w:rPr>
                <w:rFonts w:cs="Arial"/>
                <w:color w:val="000000"/>
                <w:sz w:val="18"/>
                <w:szCs w:val="18"/>
                <w:lang w:eastAsia="en-CA"/>
              </w:rPr>
            </w:pPr>
            <w:r w:rsidRPr="0084577B">
              <w:rPr>
                <w:rFonts w:cs="Arial"/>
                <w:color w:val="000000"/>
                <w:sz w:val="18"/>
                <w:szCs w:val="18"/>
                <w:lang w:eastAsia="en-CA"/>
              </w:rPr>
              <w:t>1.90</w:t>
            </w:r>
          </w:p>
        </w:tc>
        <w:tc>
          <w:tcPr>
            <w:tcW w:w="990" w:type="dxa"/>
            <w:tcBorders>
              <w:top w:val="single" w:sz="6" w:space="0" w:color="A6A6A6" w:themeColor="background1" w:themeShade="A6"/>
              <w:bottom w:val="single" w:sz="12" w:space="0" w:color="auto"/>
            </w:tcBorders>
            <w:shd w:val="clear" w:color="auto" w:fill="auto"/>
            <w:noWrap/>
            <w:vAlign w:val="bottom"/>
            <w:hideMark/>
          </w:tcPr>
          <w:p w14:paraId="751EE8F1" w14:textId="77777777" w:rsidR="00231F74" w:rsidRPr="0084577B" w:rsidRDefault="00231F74" w:rsidP="0084577B">
            <w:pPr>
              <w:spacing w:before="0" w:after="0"/>
              <w:jc w:val="center"/>
              <w:rPr>
                <w:rFonts w:cs="Arial"/>
                <w:color w:val="000000"/>
                <w:sz w:val="18"/>
                <w:szCs w:val="18"/>
                <w:lang w:eastAsia="en-CA"/>
              </w:rPr>
            </w:pPr>
            <w:r w:rsidRPr="0084577B">
              <w:rPr>
                <w:rFonts w:cs="Arial"/>
                <w:color w:val="000000"/>
                <w:sz w:val="18"/>
                <w:szCs w:val="18"/>
                <w:lang w:eastAsia="en-CA"/>
              </w:rPr>
              <w:t>2.60</w:t>
            </w:r>
          </w:p>
        </w:tc>
      </w:tr>
    </w:tbl>
    <w:p w14:paraId="25E3E2F7" w14:textId="77777777" w:rsidR="00231F74" w:rsidRDefault="00231F74" w:rsidP="00231F74"/>
    <w:p w14:paraId="3286DC39" w14:textId="77777777" w:rsidR="00231F74" w:rsidRPr="00792855" w:rsidRDefault="00231F74" w:rsidP="00792855">
      <w:pPr>
        <w:pStyle w:val="Caption-Table"/>
      </w:pPr>
      <w:r w:rsidRPr="00792855">
        <w:t>Table 6: Vessel effects posterior summary statistics for snow crab categories, as well as fish and other invertebrate species. Vessel effects are on the log-scale.</w:t>
      </w:r>
    </w:p>
    <w:tbl>
      <w:tblPr>
        <w:tblW w:w="9200" w:type="dxa"/>
        <w:tblBorders>
          <w:top w:val="single" w:sz="12" w:space="0" w:color="000000" w:themeColor="text1"/>
          <w:bottom w:val="single" w:sz="12" w:space="0" w:color="000000" w:themeColor="text1"/>
        </w:tblBorders>
        <w:tblLook w:val="04A0" w:firstRow="1" w:lastRow="0" w:firstColumn="1" w:lastColumn="0" w:noHBand="0" w:noVBand="1"/>
      </w:tblPr>
      <w:tblGrid>
        <w:gridCol w:w="1960"/>
        <w:gridCol w:w="1220"/>
        <w:gridCol w:w="887"/>
        <w:gridCol w:w="860"/>
        <w:gridCol w:w="860"/>
        <w:gridCol w:w="860"/>
        <w:gridCol w:w="860"/>
        <w:gridCol w:w="860"/>
        <w:gridCol w:w="860"/>
      </w:tblGrid>
      <w:tr w:rsidR="00231F74" w:rsidRPr="00792855" w14:paraId="6EF38789" w14:textId="77777777" w:rsidTr="00792855">
        <w:trPr>
          <w:cantSplit/>
        </w:trPr>
        <w:tc>
          <w:tcPr>
            <w:tcW w:w="1960" w:type="dxa"/>
            <w:tcBorders>
              <w:top w:val="single" w:sz="12" w:space="0" w:color="000000" w:themeColor="text1"/>
              <w:bottom w:val="single" w:sz="6" w:space="0" w:color="000000" w:themeColor="text1"/>
            </w:tcBorders>
            <w:shd w:val="clear" w:color="auto" w:fill="auto"/>
            <w:noWrap/>
            <w:vAlign w:val="bottom"/>
            <w:hideMark/>
          </w:tcPr>
          <w:p w14:paraId="7ABB3CE9"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Variable</w:t>
            </w:r>
          </w:p>
        </w:tc>
        <w:tc>
          <w:tcPr>
            <w:tcW w:w="1220" w:type="dxa"/>
            <w:tcBorders>
              <w:top w:val="single" w:sz="12" w:space="0" w:color="000000" w:themeColor="text1"/>
              <w:bottom w:val="single" w:sz="6" w:space="0" w:color="000000" w:themeColor="text1"/>
            </w:tcBorders>
            <w:shd w:val="clear" w:color="auto" w:fill="auto"/>
            <w:noWrap/>
            <w:vAlign w:val="bottom"/>
            <w:hideMark/>
          </w:tcPr>
          <w:p w14:paraId="7C1CBE69"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Group</w:t>
            </w:r>
          </w:p>
        </w:tc>
        <w:tc>
          <w:tcPr>
            <w:tcW w:w="860" w:type="dxa"/>
            <w:tcBorders>
              <w:top w:val="single" w:sz="12" w:space="0" w:color="000000" w:themeColor="text1"/>
              <w:bottom w:val="single" w:sz="6" w:space="0" w:color="000000" w:themeColor="text1"/>
            </w:tcBorders>
            <w:shd w:val="clear" w:color="auto" w:fill="auto"/>
            <w:noWrap/>
            <w:vAlign w:val="bottom"/>
            <w:hideMark/>
          </w:tcPr>
          <w:p w14:paraId="75C1C77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Average</w:t>
            </w:r>
          </w:p>
        </w:tc>
        <w:tc>
          <w:tcPr>
            <w:tcW w:w="860" w:type="dxa"/>
            <w:tcBorders>
              <w:top w:val="single" w:sz="12" w:space="0" w:color="000000" w:themeColor="text1"/>
              <w:bottom w:val="single" w:sz="6" w:space="0" w:color="000000" w:themeColor="text1"/>
            </w:tcBorders>
            <w:shd w:val="clear" w:color="auto" w:fill="auto"/>
            <w:noWrap/>
            <w:vAlign w:val="bottom"/>
            <w:hideMark/>
          </w:tcPr>
          <w:p w14:paraId="260D1949"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Std. dev.</w:t>
            </w:r>
          </w:p>
        </w:tc>
        <w:tc>
          <w:tcPr>
            <w:tcW w:w="860" w:type="dxa"/>
            <w:tcBorders>
              <w:top w:val="single" w:sz="12" w:space="0" w:color="000000" w:themeColor="text1"/>
              <w:bottom w:val="single" w:sz="6" w:space="0" w:color="000000" w:themeColor="text1"/>
            </w:tcBorders>
            <w:shd w:val="clear" w:color="auto" w:fill="auto"/>
            <w:noWrap/>
            <w:vAlign w:val="bottom"/>
            <w:hideMark/>
          </w:tcPr>
          <w:p w14:paraId="5F8FDA4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2.5%</w:t>
            </w:r>
          </w:p>
        </w:tc>
        <w:tc>
          <w:tcPr>
            <w:tcW w:w="860" w:type="dxa"/>
            <w:tcBorders>
              <w:top w:val="single" w:sz="12" w:space="0" w:color="000000" w:themeColor="text1"/>
              <w:bottom w:val="single" w:sz="6" w:space="0" w:color="000000" w:themeColor="text1"/>
            </w:tcBorders>
            <w:shd w:val="clear" w:color="auto" w:fill="auto"/>
            <w:noWrap/>
            <w:vAlign w:val="bottom"/>
            <w:hideMark/>
          </w:tcPr>
          <w:p w14:paraId="2CB526E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25%</w:t>
            </w:r>
          </w:p>
        </w:tc>
        <w:tc>
          <w:tcPr>
            <w:tcW w:w="860" w:type="dxa"/>
            <w:tcBorders>
              <w:top w:val="single" w:sz="12" w:space="0" w:color="000000" w:themeColor="text1"/>
              <w:bottom w:val="single" w:sz="6" w:space="0" w:color="000000" w:themeColor="text1"/>
            </w:tcBorders>
            <w:shd w:val="clear" w:color="auto" w:fill="auto"/>
            <w:noWrap/>
            <w:vAlign w:val="bottom"/>
            <w:hideMark/>
          </w:tcPr>
          <w:p w14:paraId="3CA1B78B"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50%</w:t>
            </w:r>
          </w:p>
        </w:tc>
        <w:tc>
          <w:tcPr>
            <w:tcW w:w="860" w:type="dxa"/>
            <w:tcBorders>
              <w:top w:val="single" w:sz="12" w:space="0" w:color="000000" w:themeColor="text1"/>
              <w:bottom w:val="single" w:sz="6" w:space="0" w:color="000000" w:themeColor="text1"/>
            </w:tcBorders>
            <w:shd w:val="clear" w:color="auto" w:fill="auto"/>
            <w:noWrap/>
            <w:vAlign w:val="bottom"/>
            <w:hideMark/>
          </w:tcPr>
          <w:p w14:paraId="230B2A9C"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75%</w:t>
            </w:r>
          </w:p>
        </w:tc>
        <w:tc>
          <w:tcPr>
            <w:tcW w:w="860" w:type="dxa"/>
            <w:tcBorders>
              <w:top w:val="single" w:sz="12" w:space="0" w:color="000000" w:themeColor="text1"/>
              <w:bottom w:val="single" w:sz="6" w:space="0" w:color="000000" w:themeColor="text1"/>
            </w:tcBorders>
            <w:shd w:val="clear" w:color="auto" w:fill="auto"/>
            <w:noWrap/>
            <w:vAlign w:val="bottom"/>
            <w:hideMark/>
          </w:tcPr>
          <w:p w14:paraId="7E6E77B6"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97.5%</w:t>
            </w:r>
          </w:p>
        </w:tc>
      </w:tr>
      <w:tr w:rsidR="00231F74" w:rsidRPr="00792855" w14:paraId="7EB16598" w14:textId="77777777" w:rsidTr="00792855">
        <w:trPr>
          <w:cantSplit/>
        </w:trPr>
        <w:tc>
          <w:tcPr>
            <w:tcW w:w="1960" w:type="dxa"/>
            <w:tcBorders>
              <w:top w:val="single" w:sz="6" w:space="0" w:color="000000" w:themeColor="text1"/>
              <w:bottom w:val="single" w:sz="6" w:space="0" w:color="BFBFBF" w:themeColor="background1" w:themeShade="BF"/>
            </w:tcBorders>
            <w:shd w:val="clear" w:color="auto" w:fill="auto"/>
            <w:noWrap/>
            <w:vAlign w:val="bottom"/>
            <w:hideMark/>
          </w:tcPr>
          <w:p w14:paraId="0FA38DE1"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Commercial SC</w:t>
            </w:r>
          </w:p>
        </w:tc>
        <w:tc>
          <w:tcPr>
            <w:tcW w:w="1220" w:type="dxa"/>
            <w:tcBorders>
              <w:top w:val="single" w:sz="6" w:space="0" w:color="000000" w:themeColor="text1"/>
              <w:bottom w:val="single" w:sz="6" w:space="0" w:color="BFBFBF" w:themeColor="background1" w:themeShade="BF"/>
            </w:tcBorders>
            <w:shd w:val="clear" w:color="auto" w:fill="auto"/>
            <w:noWrap/>
            <w:vAlign w:val="bottom"/>
            <w:hideMark/>
          </w:tcPr>
          <w:p w14:paraId="1086B500"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crab</w:t>
            </w:r>
            <w:proofErr w:type="gramEnd"/>
          </w:p>
        </w:tc>
        <w:tc>
          <w:tcPr>
            <w:tcW w:w="860" w:type="dxa"/>
            <w:tcBorders>
              <w:top w:val="single" w:sz="6" w:space="0" w:color="000000" w:themeColor="text1"/>
              <w:bottom w:val="single" w:sz="6" w:space="0" w:color="BFBFBF" w:themeColor="background1" w:themeShade="BF"/>
            </w:tcBorders>
            <w:shd w:val="clear" w:color="auto" w:fill="auto"/>
            <w:noWrap/>
            <w:vAlign w:val="bottom"/>
            <w:hideMark/>
          </w:tcPr>
          <w:p w14:paraId="1ADA86B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0.05</w:t>
            </w:r>
          </w:p>
        </w:tc>
        <w:tc>
          <w:tcPr>
            <w:tcW w:w="860" w:type="dxa"/>
            <w:tcBorders>
              <w:top w:val="single" w:sz="6" w:space="0" w:color="000000" w:themeColor="text1"/>
              <w:bottom w:val="single" w:sz="6" w:space="0" w:color="BFBFBF" w:themeColor="background1" w:themeShade="BF"/>
            </w:tcBorders>
            <w:shd w:val="clear" w:color="auto" w:fill="auto"/>
            <w:noWrap/>
            <w:vAlign w:val="bottom"/>
            <w:hideMark/>
          </w:tcPr>
          <w:p w14:paraId="4C6DBE91"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0.10</w:t>
            </w:r>
          </w:p>
        </w:tc>
        <w:tc>
          <w:tcPr>
            <w:tcW w:w="860" w:type="dxa"/>
            <w:tcBorders>
              <w:top w:val="single" w:sz="6" w:space="0" w:color="000000" w:themeColor="text1"/>
              <w:bottom w:val="single" w:sz="6" w:space="0" w:color="BFBFBF" w:themeColor="background1" w:themeShade="BF"/>
            </w:tcBorders>
            <w:shd w:val="clear" w:color="auto" w:fill="auto"/>
            <w:noWrap/>
            <w:vAlign w:val="bottom"/>
            <w:hideMark/>
          </w:tcPr>
          <w:p w14:paraId="29349619"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-0.13</w:t>
            </w:r>
          </w:p>
        </w:tc>
        <w:tc>
          <w:tcPr>
            <w:tcW w:w="860" w:type="dxa"/>
            <w:tcBorders>
              <w:top w:val="single" w:sz="6" w:space="0" w:color="000000" w:themeColor="text1"/>
              <w:bottom w:val="single" w:sz="6" w:space="0" w:color="BFBFBF" w:themeColor="background1" w:themeShade="BF"/>
            </w:tcBorders>
            <w:shd w:val="clear" w:color="auto" w:fill="auto"/>
            <w:noWrap/>
            <w:vAlign w:val="bottom"/>
            <w:hideMark/>
          </w:tcPr>
          <w:p w14:paraId="616EF341"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-0.01</w:t>
            </w:r>
          </w:p>
        </w:tc>
        <w:tc>
          <w:tcPr>
            <w:tcW w:w="860" w:type="dxa"/>
            <w:tcBorders>
              <w:top w:val="single" w:sz="6" w:space="0" w:color="000000" w:themeColor="text1"/>
              <w:bottom w:val="single" w:sz="6" w:space="0" w:color="BFBFBF" w:themeColor="background1" w:themeShade="BF"/>
            </w:tcBorders>
            <w:shd w:val="clear" w:color="auto" w:fill="auto"/>
            <w:noWrap/>
            <w:vAlign w:val="bottom"/>
            <w:hideMark/>
          </w:tcPr>
          <w:p w14:paraId="7876EAF6"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0.05</w:t>
            </w:r>
          </w:p>
        </w:tc>
        <w:tc>
          <w:tcPr>
            <w:tcW w:w="860" w:type="dxa"/>
            <w:tcBorders>
              <w:top w:val="single" w:sz="6" w:space="0" w:color="000000" w:themeColor="text1"/>
              <w:bottom w:val="single" w:sz="6" w:space="0" w:color="BFBFBF" w:themeColor="background1" w:themeShade="BF"/>
            </w:tcBorders>
            <w:shd w:val="clear" w:color="auto" w:fill="auto"/>
            <w:noWrap/>
            <w:vAlign w:val="bottom"/>
            <w:hideMark/>
          </w:tcPr>
          <w:p w14:paraId="0520E438"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0.13</w:t>
            </w:r>
          </w:p>
        </w:tc>
        <w:tc>
          <w:tcPr>
            <w:tcW w:w="860" w:type="dxa"/>
            <w:tcBorders>
              <w:top w:val="single" w:sz="6" w:space="0" w:color="000000" w:themeColor="text1"/>
              <w:bottom w:val="single" w:sz="6" w:space="0" w:color="BFBFBF" w:themeColor="background1" w:themeShade="BF"/>
            </w:tcBorders>
            <w:shd w:val="clear" w:color="auto" w:fill="auto"/>
            <w:noWrap/>
            <w:vAlign w:val="bottom"/>
            <w:hideMark/>
          </w:tcPr>
          <w:p w14:paraId="59DFEDC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0.23</w:t>
            </w:r>
          </w:p>
        </w:tc>
      </w:tr>
      <w:tr w:rsidR="00231F74" w:rsidRPr="00792855" w14:paraId="128CB3AD"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6937FE9"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Immature Male SC</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39F0C0D"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crab</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79E12AE"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0.19</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63F93BF"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013EDDD"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7990B35"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0.09</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54FB48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0.19</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DCCF1A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0.29</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A5ED135"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0.47</w:t>
            </w:r>
          </w:p>
        </w:tc>
      </w:tr>
      <w:tr w:rsidR="00231F74" w:rsidRPr="00792855" w14:paraId="78841151"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AD5AA05"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Mature Male SC</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1E8682B"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crab</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BF1181B"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0.02</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B369F86"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99297BE"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-0.14</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7D4397A"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-0.04</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3ADD4E9"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0.02</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ECDD57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9825858"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0.18</w:t>
            </w:r>
          </w:p>
        </w:tc>
      </w:tr>
      <w:tr w:rsidR="00231F74" w:rsidRPr="00792855" w14:paraId="356DD0E3"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D993919"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Immature Female SC</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A306AD7"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crab</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E7FB69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0.43</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48B80E9"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0.22</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6DD593E"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4B556E6"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BD371F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0.43</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49C73A3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0.57</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B10252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0.87</w:t>
            </w:r>
          </w:p>
        </w:tc>
      </w:tr>
      <w:tr w:rsidR="00231F74" w:rsidRPr="00792855" w14:paraId="4787B44B"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0F36337"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Mature Female SC</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4320B26"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crab</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EE2864D"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0.45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4346F51D"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0.16</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4363BC5"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F9FAD0F"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0.35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BBF1701"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0.44</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CE25342"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0.55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1A0F945"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0.77</w:t>
            </w:r>
          </w:p>
        </w:tc>
      </w:tr>
      <w:tr w:rsidR="00231F74" w:rsidRPr="00792855" w14:paraId="59E01CA5"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C1C6E3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Lesser Toad Crab</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9BC62E9"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crab</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B2B49F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-0.58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6C0F028"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0.40</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2C9F231"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-1.39</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85D1C78"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-0.84</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719D2D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-0.56</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4B9E17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-0.31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A0A5808"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0.15</w:t>
            </w:r>
          </w:p>
        </w:tc>
      </w:tr>
      <w:tr w:rsidR="00231F74" w:rsidRPr="00792855" w14:paraId="0C7F334B"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5B7DBCF"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Atlantic cod</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9783CF5"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fish</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4C77C0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43ED666B"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57EDCDC"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-0.23</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EEB8A0F"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-0.02</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D1C4CBF"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1B9196D"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5111C8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0.37</w:t>
            </w:r>
          </w:p>
        </w:tc>
      </w:tr>
      <w:tr w:rsidR="00231F74" w:rsidRPr="00792855" w14:paraId="23BDBC58"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6DF8117"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American plaice</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476815B7"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fish</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F15D675"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-0.10</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3D1439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E19A4F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-0.33</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8D9327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-0.17</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F71468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-0.09</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7AAD62D"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-0.02</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FE733DF"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0.13</w:t>
            </w:r>
          </w:p>
        </w:tc>
      </w:tr>
      <w:tr w:rsidR="00231F74" w:rsidRPr="00792855" w14:paraId="493026BE"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40EF36A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Yellowtail flounder</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40FEDAC"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fish</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21DACE2"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0.00</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77E4C4B"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0.41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341AC31"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-0.85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977B08F"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-0.26</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FBD593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E14187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0.27</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3FAD7A9"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0.80</w:t>
            </w:r>
          </w:p>
        </w:tc>
      </w:tr>
      <w:tr w:rsidR="00231F74" w:rsidRPr="00792855" w14:paraId="0542C54A"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74B1147"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Sea potato</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5E2AADB"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invertebrate</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3C17A2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0775DD2"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0.71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E56F13D"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-1.17</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871BAF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E1E098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0.22</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15FF5DB"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0.64</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967916D"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1.63</w:t>
            </w:r>
          </w:p>
        </w:tc>
      </w:tr>
      <w:tr w:rsidR="00231F74" w:rsidRPr="00792855" w14:paraId="1DD955B2"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D974E52"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Whelk</w:t>
            </w:r>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0A48098"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invertebrate</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1E63B2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877611E"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0.29</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6D5869A"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-0.63</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8999F75"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-0.24</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887195A"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1E4875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0.14</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728A89C"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0.55</w:t>
            </w:r>
          </w:p>
        </w:tc>
      </w:tr>
      <w:tr w:rsidR="00231F74" w:rsidRPr="00792855" w14:paraId="2B02ED24"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5B94C28" w14:textId="77777777" w:rsidR="00231F74" w:rsidRPr="00792855" w:rsidRDefault="00231F74" w:rsidP="00792855">
            <w:pPr>
              <w:spacing w:before="0" w:after="0"/>
              <w:rPr>
                <w:rFonts w:cs="Arial"/>
                <w:sz w:val="18"/>
                <w:szCs w:val="18"/>
                <w:lang w:eastAsia="en-CA"/>
              </w:rPr>
            </w:pPr>
            <w:proofErr w:type="spellStart"/>
            <w:r w:rsidRPr="00792855">
              <w:rPr>
                <w:rFonts w:cs="Arial"/>
                <w:sz w:val="18"/>
                <w:szCs w:val="18"/>
                <w:lang w:eastAsia="en-CA"/>
              </w:rPr>
              <w:t>Mudstar</w:t>
            </w:r>
            <w:proofErr w:type="spellEnd"/>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0AB60BE"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invertebrate</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9AB1411"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-1.38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32DAF1C"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0.59</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AA3A45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-2.55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2E41E95"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-1.75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475FB78"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-1.37</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D3CED0E"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-0.98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055F105A"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-0.21</w:t>
            </w:r>
          </w:p>
        </w:tc>
      </w:tr>
      <w:tr w:rsidR="00231F74" w:rsidRPr="00792855" w14:paraId="4B9C143B"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A504A82"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 xml:space="preserve">Purple </w:t>
            </w:r>
            <w:proofErr w:type="spellStart"/>
            <w:r w:rsidRPr="00792855">
              <w:rPr>
                <w:rFonts w:cs="Arial"/>
                <w:sz w:val="18"/>
                <w:szCs w:val="18"/>
                <w:lang w:eastAsia="en-CA"/>
              </w:rPr>
              <w:t>sunstar</w:t>
            </w:r>
            <w:proofErr w:type="spellEnd"/>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5471B31"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invertebrate</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3EB08F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0.41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AC376E6"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0.35</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7B50B94"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78A052E"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0.18</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64F59C7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0.41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D7F4FA7"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0.63</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81F80C6"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1.10</w:t>
            </w:r>
          </w:p>
        </w:tc>
      </w:tr>
      <w:tr w:rsidR="00231F74" w:rsidRPr="00792855" w14:paraId="4D62623A" w14:textId="77777777" w:rsidTr="00792855">
        <w:trPr>
          <w:cantSplit/>
        </w:trPr>
        <w:tc>
          <w:tcPr>
            <w:tcW w:w="19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DC0EF47"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 xml:space="preserve">Spiny </w:t>
            </w:r>
            <w:proofErr w:type="spellStart"/>
            <w:r w:rsidRPr="00792855">
              <w:rPr>
                <w:rFonts w:cs="Arial"/>
                <w:sz w:val="18"/>
                <w:szCs w:val="18"/>
                <w:lang w:eastAsia="en-CA"/>
              </w:rPr>
              <w:t>sunstar</w:t>
            </w:r>
            <w:proofErr w:type="spellEnd"/>
          </w:p>
        </w:tc>
        <w:tc>
          <w:tcPr>
            <w:tcW w:w="122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DA85A73"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invertebrate</w:t>
            </w:r>
            <w:proofErr w:type="gramEnd"/>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2EA2B795"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0.02</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369A5BF"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0.16</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7708695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-0.31</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8BD864C"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-0.09</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39D5CFE0"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0.02</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5A949C0A"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0.13</w:t>
            </w:r>
          </w:p>
        </w:tc>
        <w:tc>
          <w:tcPr>
            <w:tcW w:w="860" w:type="dxa"/>
            <w:tcBorders>
              <w:top w:val="single" w:sz="6" w:space="0" w:color="BFBFBF" w:themeColor="background1" w:themeShade="BF"/>
              <w:bottom w:val="single" w:sz="6" w:space="0" w:color="BFBFBF" w:themeColor="background1" w:themeShade="BF"/>
            </w:tcBorders>
            <w:shd w:val="clear" w:color="auto" w:fill="auto"/>
            <w:noWrap/>
            <w:vAlign w:val="bottom"/>
            <w:hideMark/>
          </w:tcPr>
          <w:p w14:paraId="12331968"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0.34</w:t>
            </w:r>
          </w:p>
        </w:tc>
      </w:tr>
      <w:tr w:rsidR="00231F74" w:rsidRPr="00792855" w14:paraId="3C46073C" w14:textId="77777777" w:rsidTr="00792855">
        <w:trPr>
          <w:cantSplit/>
        </w:trPr>
        <w:tc>
          <w:tcPr>
            <w:tcW w:w="1960" w:type="dxa"/>
            <w:tcBorders>
              <w:top w:val="single" w:sz="6" w:space="0" w:color="BFBFBF" w:themeColor="background1" w:themeShade="BF"/>
              <w:bottom w:val="single" w:sz="12" w:space="0" w:color="000000" w:themeColor="text1"/>
            </w:tcBorders>
            <w:shd w:val="clear" w:color="auto" w:fill="auto"/>
            <w:noWrap/>
            <w:vAlign w:val="bottom"/>
            <w:hideMark/>
          </w:tcPr>
          <w:p w14:paraId="525F34CB"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Sea urchin</w:t>
            </w:r>
          </w:p>
        </w:tc>
        <w:tc>
          <w:tcPr>
            <w:tcW w:w="1220" w:type="dxa"/>
            <w:tcBorders>
              <w:top w:val="single" w:sz="6" w:space="0" w:color="BFBFBF" w:themeColor="background1" w:themeShade="BF"/>
              <w:bottom w:val="single" w:sz="12" w:space="0" w:color="000000" w:themeColor="text1"/>
            </w:tcBorders>
            <w:shd w:val="clear" w:color="auto" w:fill="auto"/>
            <w:noWrap/>
            <w:vAlign w:val="bottom"/>
            <w:hideMark/>
          </w:tcPr>
          <w:p w14:paraId="297934E7" w14:textId="77777777" w:rsidR="00231F74" w:rsidRPr="00792855" w:rsidRDefault="00231F74" w:rsidP="00792855">
            <w:pPr>
              <w:spacing w:before="0" w:after="0"/>
              <w:rPr>
                <w:rFonts w:cs="Arial"/>
                <w:sz w:val="18"/>
                <w:szCs w:val="18"/>
                <w:lang w:eastAsia="en-CA"/>
              </w:rPr>
            </w:pPr>
            <w:proofErr w:type="gramStart"/>
            <w:r w:rsidRPr="00792855">
              <w:rPr>
                <w:rFonts w:cs="Arial"/>
                <w:sz w:val="18"/>
                <w:szCs w:val="18"/>
                <w:lang w:eastAsia="en-CA"/>
              </w:rPr>
              <w:t>invertebrate</w:t>
            </w:r>
            <w:proofErr w:type="gramEnd"/>
          </w:p>
        </w:tc>
        <w:tc>
          <w:tcPr>
            <w:tcW w:w="860" w:type="dxa"/>
            <w:tcBorders>
              <w:top w:val="single" w:sz="6" w:space="0" w:color="BFBFBF" w:themeColor="background1" w:themeShade="BF"/>
              <w:bottom w:val="single" w:sz="12" w:space="0" w:color="000000" w:themeColor="text1"/>
            </w:tcBorders>
            <w:shd w:val="clear" w:color="auto" w:fill="auto"/>
            <w:noWrap/>
            <w:vAlign w:val="bottom"/>
            <w:hideMark/>
          </w:tcPr>
          <w:p w14:paraId="29EF3DA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0.90</w:t>
            </w:r>
          </w:p>
        </w:tc>
        <w:tc>
          <w:tcPr>
            <w:tcW w:w="860" w:type="dxa"/>
            <w:tcBorders>
              <w:top w:val="single" w:sz="6" w:space="0" w:color="BFBFBF" w:themeColor="background1" w:themeShade="BF"/>
              <w:bottom w:val="single" w:sz="12" w:space="0" w:color="000000" w:themeColor="text1"/>
            </w:tcBorders>
            <w:shd w:val="clear" w:color="auto" w:fill="auto"/>
            <w:noWrap/>
            <w:vAlign w:val="bottom"/>
            <w:hideMark/>
          </w:tcPr>
          <w:p w14:paraId="5A1C6723"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0.20</w:t>
            </w:r>
          </w:p>
        </w:tc>
        <w:tc>
          <w:tcPr>
            <w:tcW w:w="860" w:type="dxa"/>
            <w:tcBorders>
              <w:top w:val="single" w:sz="6" w:space="0" w:color="BFBFBF" w:themeColor="background1" w:themeShade="BF"/>
              <w:bottom w:val="single" w:sz="12" w:space="0" w:color="000000" w:themeColor="text1"/>
            </w:tcBorders>
            <w:shd w:val="clear" w:color="auto" w:fill="auto"/>
            <w:noWrap/>
            <w:vAlign w:val="bottom"/>
            <w:hideMark/>
          </w:tcPr>
          <w:p w14:paraId="0EAD8A27"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0.51</w:t>
            </w:r>
          </w:p>
        </w:tc>
        <w:tc>
          <w:tcPr>
            <w:tcW w:w="860" w:type="dxa"/>
            <w:tcBorders>
              <w:top w:val="single" w:sz="6" w:space="0" w:color="BFBFBF" w:themeColor="background1" w:themeShade="BF"/>
              <w:bottom w:val="single" w:sz="12" w:space="0" w:color="000000" w:themeColor="text1"/>
            </w:tcBorders>
            <w:shd w:val="clear" w:color="auto" w:fill="auto"/>
            <w:noWrap/>
            <w:vAlign w:val="bottom"/>
            <w:hideMark/>
          </w:tcPr>
          <w:p w14:paraId="3299A4E1"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0.78</w:t>
            </w:r>
          </w:p>
        </w:tc>
        <w:tc>
          <w:tcPr>
            <w:tcW w:w="860" w:type="dxa"/>
            <w:tcBorders>
              <w:top w:val="single" w:sz="6" w:space="0" w:color="BFBFBF" w:themeColor="background1" w:themeShade="BF"/>
              <w:bottom w:val="single" w:sz="12" w:space="0" w:color="000000" w:themeColor="text1"/>
            </w:tcBorders>
            <w:shd w:val="clear" w:color="auto" w:fill="auto"/>
            <w:noWrap/>
            <w:vAlign w:val="bottom"/>
            <w:hideMark/>
          </w:tcPr>
          <w:p w14:paraId="4B5713BE"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0.91</w:t>
            </w:r>
          </w:p>
        </w:tc>
        <w:tc>
          <w:tcPr>
            <w:tcW w:w="860" w:type="dxa"/>
            <w:tcBorders>
              <w:top w:val="single" w:sz="6" w:space="0" w:color="BFBFBF" w:themeColor="background1" w:themeShade="BF"/>
              <w:bottom w:val="single" w:sz="12" w:space="0" w:color="000000" w:themeColor="text1"/>
            </w:tcBorders>
            <w:shd w:val="clear" w:color="auto" w:fill="auto"/>
            <w:noWrap/>
            <w:vAlign w:val="bottom"/>
            <w:hideMark/>
          </w:tcPr>
          <w:p w14:paraId="669D4F37"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1.04</w:t>
            </w:r>
          </w:p>
        </w:tc>
        <w:tc>
          <w:tcPr>
            <w:tcW w:w="860" w:type="dxa"/>
            <w:tcBorders>
              <w:top w:val="single" w:sz="6" w:space="0" w:color="BFBFBF" w:themeColor="background1" w:themeShade="BF"/>
              <w:bottom w:val="single" w:sz="12" w:space="0" w:color="000000" w:themeColor="text1"/>
            </w:tcBorders>
            <w:shd w:val="clear" w:color="auto" w:fill="auto"/>
            <w:noWrap/>
            <w:vAlign w:val="bottom"/>
            <w:hideMark/>
          </w:tcPr>
          <w:p w14:paraId="3BF4E01A" w14:textId="77777777" w:rsidR="00231F74" w:rsidRPr="00792855" w:rsidRDefault="00231F74" w:rsidP="00792855">
            <w:pPr>
              <w:spacing w:before="0" w:after="0"/>
              <w:rPr>
                <w:rFonts w:cs="Arial"/>
                <w:sz w:val="18"/>
                <w:szCs w:val="18"/>
                <w:lang w:eastAsia="en-CA"/>
              </w:rPr>
            </w:pPr>
            <w:r w:rsidRPr="00792855">
              <w:rPr>
                <w:rFonts w:cs="Arial"/>
                <w:sz w:val="18"/>
                <w:szCs w:val="18"/>
                <w:lang w:eastAsia="en-CA"/>
              </w:rPr>
              <w:t>1.27</w:t>
            </w:r>
          </w:p>
        </w:tc>
      </w:tr>
    </w:tbl>
    <w:p w14:paraId="65904EB4" w14:textId="77777777" w:rsidR="00231F74" w:rsidRDefault="00231F74" w:rsidP="00231F74">
      <w:pPr>
        <w:jc w:val="center"/>
        <w:sectPr w:rsidR="00231F74" w:rsidSect="00231F74">
          <w:pgSz w:w="12240" w:h="15840" w:code="1"/>
          <w:pgMar w:top="1440" w:right="1440" w:bottom="1440" w:left="1440" w:header="706" w:footer="706" w:gutter="0"/>
          <w:cols w:space="708"/>
          <w:docGrid w:linePitch="360"/>
        </w:sectPr>
      </w:pPr>
    </w:p>
    <w:p w14:paraId="6C283B49" w14:textId="77777777" w:rsidR="00231F74" w:rsidRDefault="00231F74" w:rsidP="00792855">
      <w:pPr>
        <w:pStyle w:val="Heading1"/>
      </w:pPr>
      <w:bookmarkStart w:id="562" w:name="_Toc31285550"/>
      <w:r w:rsidRPr="00BE57F5">
        <w:lastRenderedPageBreak/>
        <w:t>FIGURES</w:t>
      </w:r>
      <w:bookmarkEnd w:id="562"/>
    </w:p>
    <w:p w14:paraId="5E774EF0" w14:textId="77777777" w:rsidR="00231F74" w:rsidRDefault="00231F74" w:rsidP="00231F74">
      <w:pPr>
        <w:jc w:val="center"/>
        <w:rPr>
          <w:noProof/>
          <w:lang w:eastAsia="en-CA"/>
        </w:rPr>
      </w:pPr>
      <w:r>
        <w:rPr>
          <w:noProof/>
        </w:rPr>
        <w:drawing>
          <wp:inline distT="0" distB="0" distL="0" distR="0" wp14:anchorId="007C49BA" wp14:editId="3B251F3D">
            <wp:extent cx="4583242" cy="5770245"/>
            <wp:effectExtent l="0" t="0" r="825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mparative Survey Map.jpeg"/>
                    <pic:cNvPicPr/>
                  </pic:nvPicPr>
                  <pic:blipFill rotWithShape="1">
                    <a:blip r:embed="rId16" cstate="print">
                      <a:extLst>
                        <a:ext uri="{28A0092B-C50C-407E-A947-70E740481C1C}">
                          <a14:useLocalDpi xmlns:a14="http://schemas.microsoft.com/office/drawing/2010/main" val="0"/>
                        </a:ext>
                      </a:extLst>
                    </a:blip>
                    <a:srcRect l="6001" t="5740" b="9730"/>
                    <a:stretch/>
                  </pic:blipFill>
                  <pic:spPr bwMode="auto">
                    <a:xfrm>
                      <a:off x="0" y="0"/>
                      <a:ext cx="4584135" cy="5771369"/>
                    </a:xfrm>
                    <a:prstGeom prst="rect">
                      <a:avLst/>
                    </a:prstGeom>
                    <a:ln>
                      <a:noFill/>
                    </a:ln>
                    <a:extLst>
                      <a:ext uri="{53640926-AAD7-44d8-BBD7-CCE9431645EC}">
                        <a14:shadowObscured xmlns:a14="http://schemas.microsoft.com/office/drawing/2010/main"/>
                      </a:ext>
                    </a:extLst>
                  </pic:spPr>
                </pic:pic>
              </a:graphicData>
            </a:graphic>
          </wp:inline>
        </w:drawing>
      </w:r>
    </w:p>
    <w:p w14:paraId="221C2AED" w14:textId="77777777" w:rsidR="00231F74" w:rsidRPr="00792855" w:rsidRDefault="00231F74" w:rsidP="00792855">
      <w:pPr>
        <w:pStyle w:val="Caption-Figure"/>
      </w:pPr>
      <w:r w:rsidRPr="00792855">
        <w:t xml:space="preserve">Figure 1: Spatial distribution of the 40 comparative survey stations (red circles) </w:t>
      </w:r>
      <w:proofErr w:type="gramStart"/>
      <w:r w:rsidRPr="00792855">
        <w:t>along  with</w:t>
      </w:r>
      <w:proofErr w:type="gramEnd"/>
      <w:r w:rsidRPr="00792855">
        <w:t xml:space="preserve"> their station identification numbers. Regular 2019 </w:t>
      </w:r>
      <w:proofErr w:type="gramStart"/>
      <w:r w:rsidRPr="00792855">
        <w:t>survey  stations</w:t>
      </w:r>
      <w:proofErr w:type="gramEnd"/>
      <w:r w:rsidRPr="00792855">
        <w:t xml:space="preserve"> are shown as grey squares.</w:t>
      </w:r>
    </w:p>
    <w:p w14:paraId="2DA7827E" w14:textId="77777777" w:rsidR="00231F74" w:rsidRDefault="00231F74" w:rsidP="00231F74">
      <w:pPr>
        <w:rPr>
          <w:noProof/>
          <w:lang w:eastAsia="en-CA"/>
        </w:rPr>
      </w:pPr>
      <w:r>
        <w:rPr>
          <w:noProof/>
          <w:lang w:eastAsia="en-CA"/>
        </w:rPr>
        <w:br w:type="page"/>
      </w:r>
    </w:p>
    <w:p w14:paraId="0E45DEB0" w14:textId="77777777" w:rsidR="00792855" w:rsidRDefault="00AA4FDD" w:rsidP="00231F74">
      <w:pPr>
        <w:rPr>
          <w:b/>
          <w:noProof/>
          <w:lang w:eastAsia="en-CA"/>
        </w:rPr>
      </w:pPr>
      <w:r w:rsidRPr="00AA4FDD">
        <w:rPr>
          <w:noProof/>
        </w:rPr>
        <w:lastRenderedPageBreak/>
        <w:drawing>
          <wp:inline distT="0" distB="0" distL="0" distR="0" wp14:anchorId="1A2C499F" wp14:editId="30110B44">
            <wp:extent cx="5936615" cy="2238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2238375"/>
                    </a:xfrm>
                    <a:prstGeom prst="rect">
                      <a:avLst/>
                    </a:prstGeom>
                    <a:noFill/>
                    <a:ln>
                      <a:noFill/>
                    </a:ln>
                  </pic:spPr>
                </pic:pic>
              </a:graphicData>
            </a:graphic>
          </wp:inline>
        </w:drawing>
      </w:r>
    </w:p>
    <w:p w14:paraId="297CC148" w14:textId="77777777" w:rsidR="00231F74" w:rsidRPr="00792855" w:rsidRDefault="00231F74" w:rsidP="00792855">
      <w:pPr>
        <w:pStyle w:val="Caption-Figure"/>
      </w:pPr>
      <w:r w:rsidRPr="00792855">
        <w:t>Figure 2: Comparative survey vessels, the Jean Mathieu (left) and the Avalon Voyager II (right).</w:t>
      </w:r>
    </w:p>
    <w:p w14:paraId="320FBB9A" w14:textId="77777777" w:rsidR="00231F74" w:rsidRDefault="00231F74" w:rsidP="00231F74">
      <w:pPr>
        <w:rPr>
          <w:b/>
          <w:sz w:val="28"/>
          <w:szCs w:val="28"/>
        </w:rPr>
      </w:pPr>
      <w:r>
        <w:rPr>
          <w:b/>
          <w:sz w:val="28"/>
          <w:szCs w:val="28"/>
        </w:rPr>
        <w:br w:type="page"/>
      </w:r>
    </w:p>
    <w:p w14:paraId="209CD19F" w14:textId="77777777" w:rsidR="00231F74" w:rsidRDefault="00816C0B" w:rsidP="00231F74">
      <w:r w:rsidRPr="00816C0B">
        <w:rPr>
          <w:noProof/>
        </w:rPr>
        <w:lastRenderedPageBreak/>
        <w:drawing>
          <wp:inline distT="0" distB="0" distL="0" distR="0" wp14:anchorId="18E9F384" wp14:editId="622FD130">
            <wp:extent cx="5943600" cy="29509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50908"/>
                    </a:xfrm>
                    <a:prstGeom prst="rect">
                      <a:avLst/>
                    </a:prstGeom>
                    <a:noFill/>
                    <a:ln>
                      <a:noFill/>
                    </a:ln>
                  </pic:spPr>
                </pic:pic>
              </a:graphicData>
            </a:graphic>
          </wp:inline>
        </w:drawing>
      </w:r>
    </w:p>
    <w:p w14:paraId="3B228FF6" w14:textId="77777777" w:rsidR="00816C0B" w:rsidRDefault="00231F74" w:rsidP="00816C0B">
      <w:pPr>
        <w:pStyle w:val="Caption-Figure"/>
      </w:pPr>
      <w:r w:rsidRPr="00816C0B">
        <w:t>Figure 3:</w:t>
      </w:r>
      <w:r w:rsidR="00816C0B" w:rsidRPr="00816C0B">
        <w:t xml:space="preserve"> </w:t>
      </w:r>
      <w:r w:rsidRPr="00816C0B">
        <w:t xml:space="preserve">Schematic view of the various sensors deployed for the 2017 snow crab bottom trawl survey. </w:t>
      </w:r>
      <w:proofErr w:type="spellStart"/>
      <w:proofErr w:type="gramStart"/>
      <w:r w:rsidRPr="00816C0B">
        <w:t>eSonar</w:t>
      </w:r>
      <w:proofErr w:type="spellEnd"/>
      <w:proofErr w:type="gramEnd"/>
      <w:r w:rsidRPr="00816C0B">
        <w:t xml:space="preserve"> acoustic net sensors (a pair of distance sensors and height sensor), Star-</w:t>
      </w:r>
      <w:proofErr w:type="spellStart"/>
      <w:r w:rsidRPr="00816C0B">
        <w:t>Oddi</w:t>
      </w:r>
      <w:proofErr w:type="spellEnd"/>
      <w:r w:rsidRPr="00816C0B">
        <w:t xml:space="preserve"> temperature/depth and temperature/depth/tilt probes, and a </w:t>
      </w:r>
      <w:proofErr w:type="spellStart"/>
      <w:r w:rsidRPr="00816C0B">
        <w:t>Vemco</w:t>
      </w:r>
      <w:proofErr w:type="spellEnd"/>
      <w:r w:rsidRPr="00816C0B">
        <w:t xml:space="preserve"> </w:t>
      </w:r>
      <w:proofErr w:type="spellStart"/>
      <w:r w:rsidRPr="00816C0B">
        <w:t>Minilog</w:t>
      </w:r>
      <w:proofErr w:type="spellEnd"/>
      <w:r w:rsidRPr="00816C0B">
        <w:t xml:space="preserve"> temperature/depth sensor.</w:t>
      </w:r>
      <w:bookmarkStart w:id="563" w:name="_APPENDIX"/>
      <w:bookmarkEnd w:id="563"/>
    </w:p>
    <w:p w14:paraId="37F9A9FB" w14:textId="77777777" w:rsidR="00816C0B" w:rsidRDefault="00816C0B">
      <w:pPr>
        <w:spacing w:before="0" w:after="0"/>
        <w:rPr>
          <w:i/>
          <w:sz w:val="20"/>
        </w:rPr>
      </w:pPr>
      <w:r>
        <w:br w:type="page"/>
      </w:r>
    </w:p>
    <w:p w14:paraId="7FFAE54F" w14:textId="77777777" w:rsidR="00231F74" w:rsidRDefault="00926410" w:rsidP="00231F74">
      <w:pPr>
        <w:jc w:val="center"/>
        <w:rPr>
          <w:b/>
          <w:noProof/>
          <w:lang w:eastAsia="en-CA"/>
        </w:rPr>
      </w:pPr>
      <w:r w:rsidRPr="00926410">
        <w:rPr>
          <w:noProof/>
        </w:rPr>
        <w:lastRenderedPageBreak/>
        <w:drawing>
          <wp:inline distT="0" distB="0" distL="0" distR="0" wp14:anchorId="5F790E27" wp14:editId="4220E7B4">
            <wp:extent cx="3568700" cy="53841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8700" cy="5384165"/>
                    </a:xfrm>
                    <a:prstGeom prst="rect">
                      <a:avLst/>
                    </a:prstGeom>
                    <a:noFill/>
                    <a:ln>
                      <a:noFill/>
                    </a:ln>
                  </pic:spPr>
                </pic:pic>
              </a:graphicData>
            </a:graphic>
          </wp:inline>
        </w:drawing>
      </w:r>
    </w:p>
    <w:p w14:paraId="573C13D0" w14:textId="77777777" w:rsidR="00816C0B" w:rsidRDefault="00231F74" w:rsidP="00816C0B">
      <w:pPr>
        <w:pStyle w:val="Caption-Figure"/>
      </w:pPr>
      <w:r w:rsidRPr="00816C0B">
        <w:t xml:space="preserve">Figure 4: Set-up used for the </w:t>
      </w:r>
      <w:proofErr w:type="spellStart"/>
      <w:r w:rsidRPr="00816C0B">
        <w:t>Aquadopp</w:t>
      </w:r>
      <w:proofErr w:type="spellEnd"/>
      <w:r w:rsidRPr="00816C0B">
        <w:t xml:space="preserve"> 300 flowmeter and the GoPro camera, att</w:t>
      </w:r>
      <w:r w:rsidR="00816C0B">
        <w:t>a</w:t>
      </w:r>
      <w:r w:rsidRPr="00816C0B">
        <w:t xml:space="preserve">ched to the trawl </w:t>
      </w:r>
      <w:proofErr w:type="gramStart"/>
      <w:r w:rsidRPr="00816C0B">
        <w:t>head line</w:t>
      </w:r>
      <w:proofErr w:type="gramEnd"/>
      <w:r w:rsidRPr="00816C0B">
        <w:t>.</w:t>
      </w:r>
    </w:p>
    <w:p w14:paraId="36D1062E" w14:textId="77777777" w:rsidR="00816C0B" w:rsidRDefault="00816C0B">
      <w:pPr>
        <w:spacing w:before="0" w:after="0"/>
        <w:rPr>
          <w:i/>
          <w:sz w:val="20"/>
        </w:rPr>
      </w:pPr>
      <w:r>
        <w:br w:type="page"/>
      </w:r>
    </w:p>
    <w:p w14:paraId="0BE6D09B" w14:textId="77777777" w:rsidR="00231F74" w:rsidRPr="00AD6A6C" w:rsidRDefault="00CD1190" w:rsidP="00231F74">
      <w:pPr>
        <w:jc w:val="center"/>
      </w:pPr>
      <w:r w:rsidRPr="00CD1190">
        <w:rPr>
          <w:noProof/>
        </w:rPr>
        <w:lastRenderedPageBreak/>
        <w:drawing>
          <wp:inline distT="0" distB="0" distL="0" distR="0" wp14:anchorId="0365AFB3" wp14:editId="6F120831">
            <wp:extent cx="5933333" cy="56285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3333" cy="5628571"/>
                    </a:xfrm>
                    <a:prstGeom prst="rect">
                      <a:avLst/>
                    </a:prstGeom>
                  </pic:spPr>
                </pic:pic>
              </a:graphicData>
            </a:graphic>
          </wp:inline>
        </w:drawing>
      </w:r>
    </w:p>
    <w:p w14:paraId="30DD7F22" w14:textId="77777777" w:rsidR="00231F74" w:rsidRPr="00816C0B" w:rsidRDefault="00231F74" w:rsidP="00816C0B">
      <w:pPr>
        <w:pStyle w:val="Caption-Figure"/>
      </w:pPr>
      <w:r w:rsidRPr="00816C0B">
        <w:t xml:space="preserve">Figure 5: Trawl depth profile of a typical Snow Crab Survey tow, showing the names of the various phases and significant events referred to in the </w:t>
      </w:r>
      <w:commentRangeStart w:id="564"/>
      <w:r w:rsidRPr="00816C0B">
        <w:t>text</w:t>
      </w:r>
      <w:commentRangeEnd w:id="564"/>
      <w:r w:rsidR="00F21A33">
        <w:rPr>
          <w:rStyle w:val="CommentReference"/>
          <w:i w:val="0"/>
        </w:rPr>
        <w:commentReference w:id="564"/>
      </w:r>
      <w:r w:rsidRPr="00816C0B">
        <w:t xml:space="preserve">. </w:t>
      </w:r>
    </w:p>
    <w:p w14:paraId="3C63175D" w14:textId="77777777" w:rsidR="00816C0B" w:rsidRDefault="00816C0B">
      <w:pPr>
        <w:spacing w:before="0" w:after="0"/>
        <w:rPr>
          <w:noProof/>
          <w:lang w:eastAsia="en-CA"/>
        </w:rPr>
      </w:pPr>
      <w:r>
        <w:rPr>
          <w:noProof/>
          <w:lang w:eastAsia="en-CA"/>
        </w:rPr>
        <w:br w:type="page"/>
      </w:r>
    </w:p>
    <w:p w14:paraId="408426B9" w14:textId="77777777" w:rsidR="00231F74" w:rsidRDefault="00CD1190" w:rsidP="00231F74">
      <w:pPr>
        <w:jc w:val="center"/>
      </w:pPr>
      <w:r w:rsidRPr="00CD1190">
        <w:rPr>
          <w:noProof/>
        </w:rPr>
        <w:lastRenderedPageBreak/>
        <w:drawing>
          <wp:inline distT="0" distB="0" distL="0" distR="0" wp14:anchorId="21D13969" wp14:editId="7294437D">
            <wp:extent cx="4952365" cy="5266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2365" cy="5266690"/>
                    </a:xfrm>
                    <a:prstGeom prst="rect">
                      <a:avLst/>
                    </a:prstGeom>
                    <a:noFill/>
                    <a:ln>
                      <a:noFill/>
                    </a:ln>
                  </pic:spPr>
                </pic:pic>
              </a:graphicData>
            </a:graphic>
          </wp:inline>
        </w:drawing>
      </w:r>
    </w:p>
    <w:p w14:paraId="28CE5C2D" w14:textId="77777777" w:rsidR="00231F74" w:rsidRPr="00816C0B" w:rsidRDefault="00231F74" w:rsidP="00816C0B">
      <w:pPr>
        <w:pStyle w:val="Caption-Figure"/>
      </w:pPr>
      <w:r w:rsidRPr="00816C0B">
        <w:t>Figure 6: Spatial distribution of comparative vessel (Jean Mathieu, grey tracks) trawl tracks relative to those of the new survey vessel (Avalon Voyager II, red tracks</w:t>
      </w:r>
      <w:proofErr w:type="gramStart"/>
      <w:r w:rsidRPr="00816C0B">
        <w:t>),</w:t>
      </w:r>
      <w:proofErr w:type="gramEnd"/>
      <w:r w:rsidRPr="00816C0B">
        <w:t xml:space="preserve"> centered to a single point and aligned. Survey tracks with grey points indicate stations sampled by the regular survey captain (</w:t>
      </w:r>
      <w:commentRangeStart w:id="565"/>
      <w:r w:rsidR="00DE3958">
        <w:t>A</w:t>
      </w:r>
      <w:commentRangeEnd w:id="565"/>
      <w:r w:rsidR="00F21A33">
        <w:rPr>
          <w:rStyle w:val="CommentReference"/>
          <w:i w:val="0"/>
        </w:rPr>
        <w:commentReference w:id="565"/>
      </w:r>
      <w:r w:rsidRPr="00816C0B">
        <w:t>).</w:t>
      </w:r>
    </w:p>
    <w:p w14:paraId="0FB30371" w14:textId="77777777" w:rsidR="00231F74" w:rsidRPr="00CC4819" w:rsidRDefault="00231F74" w:rsidP="00231F74">
      <w:pPr>
        <w:rPr>
          <w:noProof/>
          <w:lang w:eastAsia="en-CA"/>
        </w:rPr>
        <w:sectPr w:rsidR="00231F74" w:rsidRPr="00CC4819" w:rsidSect="00231F74">
          <w:pgSz w:w="12240" w:h="15840" w:code="1"/>
          <w:pgMar w:top="1440" w:right="1440" w:bottom="1440" w:left="1440" w:header="706" w:footer="706" w:gutter="0"/>
          <w:cols w:space="708"/>
          <w:docGrid w:linePitch="360"/>
        </w:sectPr>
      </w:pPr>
    </w:p>
    <w:p w14:paraId="6197B867" w14:textId="77777777" w:rsidR="00816C0B" w:rsidRDefault="00AA4FDD" w:rsidP="00231F74">
      <w:pPr>
        <w:rPr>
          <w:b/>
          <w:noProof/>
          <w:lang w:eastAsia="en-CA"/>
        </w:rPr>
      </w:pPr>
      <w:r w:rsidRPr="00AA4FDD">
        <w:rPr>
          <w:noProof/>
        </w:rPr>
        <w:lastRenderedPageBreak/>
        <w:drawing>
          <wp:inline distT="0" distB="0" distL="0" distR="0" wp14:anchorId="3CEE0427" wp14:editId="12221BD2">
            <wp:extent cx="7479030" cy="5466080"/>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79030" cy="5466080"/>
                    </a:xfrm>
                    <a:prstGeom prst="rect">
                      <a:avLst/>
                    </a:prstGeom>
                    <a:noFill/>
                    <a:ln>
                      <a:noFill/>
                    </a:ln>
                  </pic:spPr>
                </pic:pic>
              </a:graphicData>
            </a:graphic>
          </wp:inline>
        </w:drawing>
      </w:r>
    </w:p>
    <w:p w14:paraId="148A23A8" w14:textId="77777777" w:rsidR="00231F74" w:rsidRPr="00816C0B" w:rsidRDefault="00231F74" w:rsidP="00816C0B">
      <w:pPr>
        <w:pStyle w:val="Caption-Figure"/>
      </w:pPr>
      <w:r w:rsidRPr="00816C0B">
        <w:t xml:space="preserve">Figure </w:t>
      </w:r>
      <w:proofErr w:type="gramStart"/>
      <w:r w:rsidRPr="00816C0B">
        <w:t>7a :</w:t>
      </w:r>
      <w:proofErr w:type="gramEnd"/>
      <w:r w:rsidRPr="00816C0B">
        <w:t xml:space="preserve"> Photos of comparative tow catches from the Avalon Voyager II (left-hand ph</w:t>
      </w:r>
      <w:r w:rsidR="00DE3958">
        <w:t>o</w:t>
      </w:r>
      <w:r w:rsidRPr="00816C0B">
        <w:t>tos) and the Jean Mathieu (right-hand photos). Tow IDs on the tow of each catch pairs identify the sampling stations.</w:t>
      </w:r>
    </w:p>
    <w:p w14:paraId="1286AE83" w14:textId="77777777" w:rsidR="00231F74" w:rsidRDefault="00AA4FDD" w:rsidP="00231F74">
      <w:pPr>
        <w:jc w:val="center"/>
        <w:rPr>
          <w:b/>
          <w:noProof/>
          <w:lang w:eastAsia="en-CA"/>
        </w:rPr>
      </w:pPr>
      <w:r w:rsidRPr="00AA4FDD">
        <w:rPr>
          <w:noProof/>
        </w:rPr>
        <w:lastRenderedPageBreak/>
        <w:drawing>
          <wp:inline distT="0" distB="0" distL="0" distR="0" wp14:anchorId="4191FDFD" wp14:editId="18C99D51">
            <wp:extent cx="7096760" cy="506984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96760" cy="5069840"/>
                    </a:xfrm>
                    <a:prstGeom prst="rect">
                      <a:avLst/>
                    </a:prstGeom>
                    <a:noFill/>
                    <a:ln>
                      <a:noFill/>
                    </a:ln>
                  </pic:spPr>
                </pic:pic>
              </a:graphicData>
            </a:graphic>
          </wp:inline>
        </w:drawing>
      </w:r>
    </w:p>
    <w:p w14:paraId="53E1A032" w14:textId="77777777" w:rsidR="00231F74" w:rsidRPr="00816C0B" w:rsidRDefault="00231F74" w:rsidP="00816C0B">
      <w:pPr>
        <w:pStyle w:val="Caption-Figure"/>
      </w:pPr>
      <w:r w:rsidRPr="00816C0B">
        <w:t>Figure 7b: Photos of comparative tow catches from the Avalon Voyager II (left-hand photos) and the Jean Mathieu (right-hand photos). Tow IDs on the tow of each catch pairs identify the sampling stations.</w:t>
      </w:r>
    </w:p>
    <w:p w14:paraId="11CB7862" w14:textId="77777777" w:rsidR="00231F74" w:rsidRDefault="00231F74" w:rsidP="00231F74">
      <w:pPr>
        <w:rPr>
          <w:noProof/>
          <w:lang w:eastAsia="en-CA"/>
        </w:rPr>
      </w:pPr>
    </w:p>
    <w:p w14:paraId="45D5EF63" w14:textId="77777777" w:rsidR="00231F74" w:rsidRDefault="00231F74" w:rsidP="00231F74">
      <w:pPr>
        <w:pStyle w:val="Caption-Figure"/>
        <w:rPr>
          <w:lang w:val="en-CA"/>
        </w:rPr>
        <w:sectPr w:rsidR="00231F74" w:rsidSect="00231F74">
          <w:pgSz w:w="15840" w:h="12240" w:orient="landscape" w:code="1"/>
          <w:pgMar w:top="1440" w:right="1440" w:bottom="1440" w:left="1440" w:header="706" w:footer="706" w:gutter="0"/>
          <w:cols w:space="708"/>
          <w:docGrid w:linePitch="360"/>
        </w:sectPr>
      </w:pPr>
    </w:p>
    <w:p w14:paraId="3B4D941D" w14:textId="77777777" w:rsidR="00231F74" w:rsidRDefault="00231F74" w:rsidP="00231F74">
      <w:pPr>
        <w:jc w:val="center"/>
        <w:rPr>
          <w:b/>
        </w:rPr>
      </w:pPr>
      <w:r>
        <w:rPr>
          <w:b/>
          <w:noProof/>
        </w:rPr>
        <w:lastRenderedPageBreak/>
        <w:drawing>
          <wp:inline distT="0" distB="0" distL="0" distR="0" wp14:anchorId="09A4EE11" wp14:editId="174DBA26">
            <wp:extent cx="5721175" cy="7403910"/>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lowmeter Comparativ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6219" cy="7410438"/>
                    </a:xfrm>
                    <a:prstGeom prst="rect">
                      <a:avLst/>
                    </a:prstGeom>
                  </pic:spPr>
                </pic:pic>
              </a:graphicData>
            </a:graphic>
          </wp:inline>
        </w:drawing>
      </w:r>
    </w:p>
    <w:p w14:paraId="2A37ECA3" w14:textId="77777777" w:rsidR="00231F74" w:rsidRPr="00816C0B" w:rsidRDefault="00231F74" w:rsidP="00816C0B">
      <w:pPr>
        <w:pStyle w:val="Caption-Figure"/>
      </w:pPr>
      <w:r w:rsidRPr="00816C0B">
        <w:t>Figure 8: Flowmeter current flow rates during the active (light shades) and passive (darker shades) trawling phases for the Avalon Voyager II (blues lines) and Jean Mathieu (red lines). Numbers indicate the station identification number.</w:t>
      </w:r>
    </w:p>
    <w:p w14:paraId="3E7DE35C" w14:textId="77777777" w:rsidR="00231F74" w:rsidRDefault="00231F74" w:rsidP="00231F74">
      <w:pPr>
        <w:jc w:val="center"/>
      </w:pPr>
      <w:r>
        <w:br w:type="page"/>
      </w:r>
      <w:r>
        <w:rPr>
          <w:noProof/>
        </w:rPr>
        <w:lastRenderedPageBreak/>
        <w:drawing>
          <wp:inline distT="0" distB="0" distL="0" distR="0" wp14:anchorId="1BEB1195" wp14:editId="240E4970">
            <wp:extent cx="5852160" cy="5852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gth Frequency Mal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7E881876" w14:textId="77777777" w:rsidR="00231F74" w:rsidRDefault="00231F74" w:rsidP="00AF6AD3">
      <w:pPr>
        <w:pStyle w:val="Caption-Figure"/>
      </w:pPr>
      <w:r w:rsidRPr="00AF6AD3">
        <w:t xml:space="preserve">Figure 9: Average density </w:t>
      </w:r>
      <w:r w:rsidR="00DE3958">
        <w:t xml:space="preserve">(number per km²) </w:t>
      </w:r>
      <w:r w:rsidRPr="00AF6AD3">
        <w:t>by carapace width of male snow crab in the comparative survey catches</w:t>
      </w:r>
      <w:r w:rsidR="00DE3958">
        <w:t xml:space="preserve"> of the two vessels</w:t>
      </w:r>
      <w:r w:rsidRPr="00AF6AD3">
        <w:t>, by maturity stage.</w:t>
      </w:r>
    </w:p>
    <w:p w14:paraId="461F511E" w14:textId="77777777" w:rsidR="00AF6AD3" w:rsidRDefault="00AF6AD3">
      <w:pPr>
        <w:spacing w:before="0" w:after="0"/>
        <w:rPr>
          <w:i/>
          <w:sz w:val="20"/>
        </w:rPr>
      </w:pPr>
      <w:r>
        <w:br w:type="page"/>
      </w:r>
    </w:p>
    <w:p w14:paraId="3A77B541" w14:textId="77777777" w:rsidR="00231F74" w:rsidRDefault="00231F74" w:rsidP="00231F74">
      <w:r>
        <w:rPr>
          <w:noProof/>
        </w:rPr>
        <w:lastRenderedPageBreak/>
        <w:drawing>
          <wp:inline distT="0" distB="0" distL="0" distR="0" wp14:anchorId="53240C07" wp14:editId="28EE472E">
            <wp:extent cx="5852160" cy="5852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ngth Frequency Femal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1D7151C9" w14:textId="77777777" w:rsidR="00AF6AD3" w:rsidRDefault="00231F74" w:rsidP="00AF6AD3">
      <w:pPr>
        <w:pStyle w:val="Caption-Figure"/>
      </w:pPr>
      <w:r w:rsidRPr="00AF6AD3">
        <w:t>Figure 10: Average density</w:t>
      </w:r>
      <w:r w:rsidR="00DE3958" w:rsidRPr="00AF6AD3">
        <w:t xml:space="preserve"> </w:t>
      </w:r>
      <w:r w:rsidR="00DE3958">
        <w:t xml:space="preserve">(number per km²) </w:t>
      </w:r>
      <w:r w:rsidRPr="00AF6AD3">
        <w:t>by carapace width of female snow crab in the comparative survey catches</w:t>
      </w:r>
      <w:r w:rsidR="00DE3958">
        <w:t xml:space="preserve"> of the two vessels</w:t>
      </w:r>
      <w:r w:rsidRPr="00AF6AD3">
        <w:t>, by maturity stage.</w:t>
      </w:r>
    </w:p>
    <w:p w14:paraId="1F5B5753" w14:textId="77777777" w:rsidR="00AF6AD3" w:rsidRDefault="00AF6AD3">
      <w:pPr>
        <w:spacing w:before="0" w:after="0"/>
        <w:rPr>
          <w:i/>
          <w:sz w:val="20"/>
        </w:rPr>
      </w:pPr>
      <w:r>
        <w:br w:type="page"/>
      </w:r>
    </w:p>
    <w:p w14:paraId="0E31D3B0" w14:textId="77777777" w:rsidR="00231F74" w:rsidRDefault="00231F74" w:rsidP="00231F74">
      <w:r>
        <w:rPr>
          <w:noProof/>
        </w:rPr>
        <w:lastRenderedPageBreak/>
        <w:drawing>
          <wp:inline distT="0" distB="0" distL="0" distR="0" wp14:anchorId="582D72FF" wp14:editId="62A17ED2">
            <wp:extent cx="5852160" cy="5852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ngth Frequency Atlantic cod.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2892B3D2" w14:textId="77777777" w:rsidR="00231F74" w:rsidRPr="00AF6AD3" w:rsidRDefault="00231F74" w:rsidP="00AF6AD3">
      <w:pPr>
        <w:pStyle w:val="Caption-Figure"/>
      </w:pPr>
      <w:r w:rsidRPr="00AF6AD3">
        <w:t xml:space="preserve">Figure 11: Average density </w:t>
      </w:r>
      <w:r w:rsidR="00DE3958">
        <w:t xml:space="preserve">(number per km²) </w:t>
      </w:r>
      <w:r w:rsidRPr="00AF6AD3">
        <w:t xml:space="preserve">by fish length of Atlantic </w:t>
      </w:r>
      <w:r w:rsidR="00DE3958">
        <w:t>C</w:t>
      </w:r>
      <w:r w:rsidRPr="00AF6AD3">
        <w:t>od (</w:t>
      </w:r>
      <w:proofErr w:type="spellStart"/>
      <w:r w:rsidRPr="00AF6AD3">
        <w:t>Gadus</w:t>
      </w:r>
      <w:proofErr w:type="spellEnd"/>
      <w:r w:rsidRPr="00AF6AD3">
        <w:t xml:space="preserve"> </w:t>
      </w:r>
      <w:proofErr w:type="spellStart"/>
      <w:r w:rsidRPr="00AF6AD3">
        <w:t>morhua</w:t>
      </w:r>
      <w:proofErr w:type="spellEnd"/>
      <w:r w:rsidRPr="00AF6AD3">
        <w:t>) in the comparative survey catches</w:t>
      </w:r>
      <w:r w:rsidR="00DE3958" w:rsidRPr="00DE3958">
        <w:t xml:space="preserve"> </w:t>
      </w:r>
      <w:r w:rsidR="00DE3958">
        <w:t>of the two vessels</w:t>
      </w:r>
      <w:r w:rsidRPr="00AF6AD3">
        <w:t xml:space="preserve">. </w:t>
      </w:r>
    </w:p>
    <w:p w14:paraId="1F095190" w14:textId="77777777" w:rsidR="00231F74" w:rsidRDefault="00231F74" w:rsidP="00231F74">
      <w:r>
        <w:br w:type="page"/>
      </w:r>
      <w:r>
        <w:rPr>
          <w:noProof/>
        </w:rPr>
        <w:lastRenderedPageBreak/>
        <w:drawing>
          <wp:inline distT="0" distB="0" distL="0" distR="0" wp14:anchorId="688B247D" wp14:editId="3D03C652">
            <wp:extent cx="5852160" cy="5852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gth Frequency American plaic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438AC5B9" w14:textId="77777777" w:rsidR="00231F74" w:rsidRPr="00AF6AD3" w:rsidRDefault="00231F74" w:rsidP="00AF6AD3">
      <w:pPr>
        <w:pStyle w:val="Caption-Figure"/>
      </w:pPr>
      <w:r w:rsidRPr="00AF6AD3">
        <w:t xml:space="preserve">Figure 12: Average density </w:t>
      </w:r>
      <w:r w:rsidR="00DE3958">
        <w:t xml:space="preserve">(number per km²) </w:t>
      </w:r>
      <w:r w:rsidRPr="00AF6AD3">
        <w:t>by fish length of American</w:t>
      </w:r>
      <w:r w:rsidR="00DE3958">
        <w:t xml:space="preserve"> P</w:t>
      </w:r>
      <w:r w:rsidRPr="00AF6AD3">
        <w:t>laice (</w:t>
      </w:r>
      <w:proofErr w:type="spellStart"/>
      <w:r w:rsidRPr="00AF6AD3">
        <w:t>Hippoglossoides</w:t>
      </w:r>
      <w:proofErr w:type="spellEnd"/>
      <w:r w:rsidRPr="00AF6AD3">
        <w:t xml:space="preserve"> </w:t>
      </w:r>
      <w:proofErr w:type="spellStart"/>
      <w:r w:rsidRPr="00AF6AD3">
        <w:t>platessoides</w:t>
      </w:r>
      <w:proofErr w:type="spellEnd"/>
      <w:r w:rsidRPr="00AF6AD3">
        <w:t>) in the comparative survey catches</w:t>
      </w:r>
      <w:r w:rsidR="00DE3958">
        <w:t xml:space="preserve"> of the two vessels</w:t>
      </w:r>
      <w:r w:rsidRPr="00AF6AD3">
        <w:t>.</w:t>
      </w:r>
    </w:p>
    <w:p w14:paraId="3DD01DD4" w14:textId="77777777" w:rsidR="00231F74" w:rsidRDefault="00231F74" w:rsidP="00231F74">
      <w:r>
        <w:rPr>
          <w:noProof/>
        </w:rPr>
        <w:lastRenderedPageBreak/>
        <w:drawing>
          <wp:inline distT="0" distB="0" distL="0" distR="0" wp14:anchorId="54DC1BBE" wp14:editId="1B212DB4">
            <wp:extent cx="5852160" cy="5852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ngth Frequency Yellowtail flounde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14:paraId="74151CC3" w14:textId="77777777" w:rsidR="00231F74" w:rsidRPr="00AF6AD3" w:rsidRDefault="00231F74" w:rsidP="00AF6AD3">
      <w:pPr>
        <w:pStyle w:val="Caption-Figure"/>
      </w:pPr>
      <w:r w:rsidRPr="00AF6AD3">
        <w:t xml:space="preserve">Figure 13: Average </w:t>
      </w:r>
      <w:r w:rsidR="00DE3958" w:rsidRPr="00AF6AD3">
        <w:t xml:space="preserve">density </w:t>
      </w:r>
      <w:r w:rsidR="00DE3958">
        <w:t xml:space="preserve">(number per km²) </w:t>
      </w:r>
      <w:r w:rsidRPr="00AF6AD3">
        <w:t xml:space="preserve">by fish length of Yellowtail </w:t>
      </w:r>
      <w:r w:rsidR="00DE3958">
        <w:t>F</w:t>
      </w:r>
      <w:r w:rsidRPr="00AF6AD3">
        <w:t>lounder (</w:t>
      </w:r>
      <w:proofErr w:type="spellStart"/>
      <w:r w:rsidRPr="00AF6AD3">
        <w:t>Limanda</w:t>
      </w:r>
      <w:proofErr w:type="spellEnd"/>
      <w:r w:rsidRPr="00AF6AD3">
        <w:t xml:space="preserve"> </w:t>
      </w:r>
      <w:proofErr w:type="spellStart"/>
      <w:r w:rsidRPr="00AF6AD3">
        <w:t>ferruginea</w:t>
      </w:r>
      <w:proofErr w:type="spellEnd"/>
      <w:r w:rsidRPr="00AF6AD3">
        <w:t>) in the com</w:t>
      </w:r>
      <w:r w:rsidR="00AF6AD3">
        <w:t>parative survey catches</w:t>
      </w:r>
      <w:r w:rsidR="00DE3958">
        <w:t xml:space="preserve"> of the two vessels</w:t>
      </w:r>
      <w:r w:rsidR="00AF6AD3">
        <w:t>.</w:t>
      </w:r>
    </w:p>
    <w:p w14:paraId="68FD615E" w14:textId="77777777" w:rsidR="00231F74" w:rsidRDefault="00231F74" w:rsidP="00231F74">
      <w:r>
        <w:br w:type="page"/>
      </w:r>
    </w:p>
    <w:p w14:paraId="5B8D4F27" w14:textId="77777777" w:rsidR="00231F74" w:rsidRDefault="00CD1190" w:rsidP="00231F74">
      <w:pPr>
        <w:jc w:val="center"/>
      </w:pPr>
      <w:r w:rsidRPr="00CD1190">
        <w:rPr>
          <w:noProof/>
        </w:rPr>
        <w:lastRenderedPageBreak/>
        <w:drawing>
          <wp:inline distT="0" distB="0" distL="0" distR="0" wp14:anchorId="62E31886" wp14:editId="3D30A71E">
            <wp:extent cx="5047615" cy="5047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7615" cy="5047615"/>
                    </a:xfrm>
                    <a:prstGeom prst="rect">
                      <a:avLst/>
                    </a:prstGeom>
                    <a:noFill/>
                    <a:ln>
                      <a:noFill/>
                    </a:ln>
                  </pic:spPr>
                </pic:pic>
              </a:graphicData>
            </a:graphic>
          </wp:inline>
        </w:drawing>
      </w:r>
    </w:p>
    <w:p w14:paraId="57227C9C" w14:textId="77777777" w:rsidR="00231F74" w:rsidRPr="00AF6AD3" w:rsidRDefault="00231F74" w:rsidP="00AF6AD3">
      <w:pPr>
        <w:pStyle w:val="Caption-Figure"/>
      </w:pPr>
      <w:r w:rsidRPr="00AF6AD3">
        <w:t xml:space="preserve">Figure 14: Vessel effect boxplots showing the 95% credibility intervals (whiskers), the interquartile range (box) and median values from the Bayesian catch analysis for snow crab groups, three fish species and six benthic invertebrate </w:t>
      </w:r>
      <w:commentRangeStart w:id="566"/>
      <w:r w:rsidRPr="00AF6AD3">
        <w:t>species</w:t>
      </w:r>
      <w:commentRangeEnd w:id="566"/>
      <w:r w:rsidR="00913EAD">
        <w:rPr>
          <w:rStyle w:val="CommentReference"/>
          <w:i w:val="0"/>
        </w:rPr>
        <w:commentReference w:id="566"/>
      </w:r>
      <w:r w:rsidRPr="00AF6AD3">
        <w:t>.</w:t>
      </w:r>
    </w:p>
    <w:p w14:paraId="611346A9" w14:textId="77777777" w:rsidR="00231F74" w:rsidRDefault="00DE3958" w:rsidP="00231F74">
      <w:pPr>
        <w:jc w:val="center"/>
      </w:pPr>
      <w:r w:rsidRPr="00DE3958">
        <w:rPr>
          <w:noProof/>
        </w:rPr>
        <w:lastRenderedPageBreak/>
        <w:drawing>
          <wp:inline distT="0" distB="0" distL="0" distR="0" wp14:anchorId="0E880CF5" wp14:editId="1465CB6E">
            <wp:extent cx="5837555" cy="55378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7555" cy="5537835"/>
                    </a:xfrm>
                    <a:prstGeom prst="rect">
                      <a:avLst/>
                    </a:prstGeom>
                    <a:noFill/>
                    <a:ln>
                      <a:noFill/>
                    </a:ln>
                  </pic:spPr>
                </pic:pic>
              </a:graphicData>
            </a:graphic>
          </wp:inline>
        </w:drawing>
      </w:r>
    </w:p>
    <w:p w14:paraId="3B8AA101" w14:textId="77777777" w:rsidR="00231F74" w:rsidRPr="00AF6AD3" w:rsidRDefault="00231F74" w:rsidP="00AF6AD3">
      <w:pPr>
        <w:pStyle w:val="Caption-Figure"/>
      </w:pPr>
      <w:r w:rsidRPr="00AF6AD3">
        <w:t>Figure 15: Overlay plot of survey vessel speeds during active trawling profiles by survey vessel and captain</w:t>
      </w:r>
      <w:r w:rsidR="00A76E8A">
        <w:t xml:space="preserve"> (A, B)</w:t>
      </w:r>
      <w:r w:rsidRPr="00AF6AD3">
        <w:t>.</w:t>
      </w:r>
    </w:p>
    <w:p w14:paraId="504F7483" w14:textId="77777777" w:rsidR="00231F74" w:rsidRPr="00AF6AD3" w:rsidRDefault="00AF6AD3" w:rsidP="00AF6AD3">
      <w:pPr>
        <w:pStyle w:val="ListBullet"/>
      </w:pPr>
      <w:r>
        <w:t>Figure 15</w:t>
      </w:r>
      <w:r w:rsidR="00231F74" w:rsidRPr="00AF6AD3">
        <w:t xml:space="preserve"> shows an overlay plot of the speed profiles of the survey vessel during active trawling for each combination of survey vessel and captain. These profiles show that the captains generally target speeds of 2.1-2.2 knots, presumably to avoid falling below the </w:t>
      </w:r>
      <w:proofErr w:type="gramStart"/>
      <w:r w:rsidR="00231F74" w:rsidRPr="00AF6AD3">
        <w:t>2 knot</w:t>
      </w:r>
      <w:proofErr w:type="gramEnd"/>
      <w:r w:rsidR="00231F74" w:rsidRPr="00AF6AD3">
        <w:t xml:space="preserve"> limit as set per the protocol.</w:t>
      </w:r>
    </w:p>
    <w:p w14:paraId="13359491" w14:textId="77777777" w:rsidR="00231F74" w:rsidRPr="00AF6AD3" w:rsidRDefault="00231F74" w:rsidP="00AF6AD3">
      <w:pPr>
        <w:pStyle w:val="ListBullet"/>
      </w:pPr>
      <w:r w:rsidRPr="00AF6AD3">
        <w:t xml:space="preserve">There is a higher degree of variability on board the Avalon Voyager II, most notably under captain </w:t>
      </w:r>
      <w:r w:rsidR="00A76E8A">
        <w:t>B</w:t>
      </w:r>
      <w:r w:rsidRPr="00AF6AD3">
        <w:t xml:space="preserve">. This variability is in part due to lack of a variable-pitch control on the Avalon, which makes it more difficult to maintain a fixed speed during trawl. Weather is also a contributing factor, sometimes leading to periodic undulations in the vessel’s speed. </w:t>
      </w:r>
    </w:p>
    <w:p w14:paraId="09914364" w14:textId="77777777" w:rsidR="00AF6AD3" w:rsidRDefault="00AF6AD3">
      <w:pPr>
        <w:spacing w:before="0" w:after="0"/>
      </w:pPr>
      <w:r>
        <w:br w:type="page"/>
      </w:r>
    </w:p>
    <w:p w14:paraId="24D2F619" w14:textId="77777777" w:rsidR="00231F74" w:rsidRDefault="00A76E8A" w:rsidP="00231F74">
      <w:pPr>
        <w:jc w:val="center"/>
      </w:pPr>
      <w:r w:rsidRPr="00A76E8A">
        <w:rPr>
          <w:noProof/>
        </w:rPr>
        <w:lastRenderedPageBreak/>
        <w:drawing>
          <wp:inline distT="0" distB="0" distL="0" distR="0" wp14:anchorId="2039E5D2" wp14:editId="68327F3B">
            <wp:extent cx="5742305" cy="55156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305" cy="5515610"/>
                    </a:xfrm>
                    <a:prstGeom prst="rect">
                      <a:avLst/>
                    </a:prstGeom>
                    <a:noFill/>
                    <a:ln>
                      <a:noFill/>
                    </a:ln>
                  </pic:spPr>
                </pic:pic>
              </a:graphicData>
            </a:graphic>
          </wp:inline>
        </w:drawing>
      </w:r>
    </w:p>
    <w:p w14:paraId="4C37DB59" w14:textId="2A98EB74" w:rsidR="00231F74" w:rsidRPr="00AF6AD3" w:rsidRDefault="00231F74" w:rsidP="00AF6AD3">
      <w:pPr>
        <w:pStyle w:val="Caption-Figure"/>
      </w:pPr>
      <w:proofErr w:type="gramStart"/>
      <w:r w:rsidRPr="00AF6AD3">
        <w:t>Figure 16: Vessel tracks by vessel and captain</w:t>
      </w:r>
      <w:r w:rsidR="00A76E8A">
        <w:t xml:space="preserve"> (A, B)</w:t>
      </w:r>
      <w:r w:rsidRPr="00AF6AD3">
        <w:t>.</w:t>
      </w:r>
      <w:proofErr w:type="gramEnd"/>
      <w:r w:rsidRPr="00AF6AD3">
        <w:t xml:space="preserve"> The </w:t>
      </w:r>
      <w:proofErr w:type="spellStart"/>
      <w:r w:rsidRPr="00AF6AD3">
        <w:t>cent</w:t>
      </w:r>
      <w:del w:id="567" w:author="Mullowney, Darrell R" w:date="2020-05-12T12:07:00Z">
        <w:r w:rsidRPr="00AF6AD3" w:rsidDel="006D4089">
          <w:delText>er</w:delText>
        </w:r>
      </w:del>
      <w:ins w:id="568" w:author="Mullowney, Darrell R" w:date="2020-05-12T12:07:00Z">
        <w:r w:rsidR="006D4089">
          <w:t>re</w:t>
        </w:r>
      </w:ins>
      <w:proofErr w:type="spellEnd"/>
      <w:r w:rsidRPr="00AF6AD3">
        <w:t xml:space="preserve"> point marks the start of each tow. The grey portion shows the movement of the vessel during the active trawling phase while the red portion marks the vessel movement during the passive phase, prior to </w:t>
      </w:r>
      <w:commentRangeStart w:id="569"/>
      <w:r w:rsidRPr="00AF6AD3">
        <w:t>liftoff</w:t>
      </w:r>
      <w:commentRangeEnd w:id="569"/>
      <w:r w:rsidR="00FF670D">
        <w:rPr>
          <w:rStyle w:val="CommentReference"/>
          <w:i w:val="0"/>
        </w:rPr>
        <w:commentReference w:id="569"/>
      </w:r>
      <w:r w:rsidRPr="00AF6AD3">
        <w:t xml:space="preserve">. </w:t>
      </w:r>
    </w:p>
    <w:p w14:paraId="15E6BD00" w14:textId="77777777" w:rsidR="00231F74" w:rsidRDefault="00231F74" w:rsidP="00231F74">
      <w:pPr>
        <w:jc w:val="center"/>
      </w:pPr>
      <w:r>
        <w:br w:type="page"/>
      </w:r>
    </w:p>
    <w:p w14:paraId="4FED7068" w14:textId="77777777" w:rsidR="00231F74" w:rsidRDefault="00A76E8A" w:rsidP="00231F74">
      <w:pPr>
        <w:jc w:val="center"/>
      </w:pPr>
      <w:r w:rsidRPr="00A76E8A">
        <w:rPr>
          <w:noProof/>
        </w:rPr>
        <w:lastRenderedPageBreak/>
        <w:drawing>
          <wp:inline distT="0" distB="0" distL="0" distR="0" wp14:anchorId="7447E162" wp14:editId="049E5C79">
            <wp:extent cx="5837555" cy="54787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7555" cy="5478780"/>
                    </a:xfrm>
                    <a:prstGeom prst="rect">
                      <a:avLst/>
                    </a:prstGeom>
                    <a:noFill/>
                    <a:ln>
                      <a:noFill/>
                    </a:ln>
                  </pic:spPr>
                </pic:pic>
              </a:graphicData>
            </a:graphic>
          </wp:inline>
        </w:drawing>
      </w:r>
    </w:p>
    <w:p w14:paraId="62FE2397" w14:textId="77777777" w:rsidR="00231F74" w:rsidRPr="00AF6AD3" w:rsidRDefault="00231F74" w:rsidP="00AF6AD3">
      <w:pPr>
        <w:pStyle w:val="Caption-Figure"/>
      </w:pPr>
      <w:r w:rsidRPr="00AF6AD3">
        <w:t xml:space="preserve">Figure 17: Headline variation </w:t>
      </w:r>
      <w:r w:rsidR="00A76E8A" w:rsidRPr="00AF6AD3">
        <w:t>(moving average 10-second window</w:t>
      </w:r>
      <w:r w:rsidR="00A76E8A">
        <w:t>)</w:t>
      </w:r>
      <w:r w:rsidR="00A76E8A" w:rsidRPr="00AF6AD3">
        <w:t xml:space="preserve"> </w:t>
      </w:r>
      <w:r w:rsidRPr="00AF6AD3">
        <w:t>by vessel and captain</w:t>
      </w:r>
      <w:r w:rsidR="00A76E8A">
        <w:t xml:space="preserve"> (A</w:t>
      </w:r>
      <w:proofErr w:type="gramStart"/>
      <w:r w:rsidR="00A76E8A">
        <w:t>,B</w:t>
      </w:r>
      <w:proofErr w:type="gramEnd"/>
      <w:r w:rsidR="00A76E8A">
        <w:t>)</w:t>
      </w:r>
      <w:r w:rsidR="00AF6AD3">
        <w:t>.</w:t>
      </w:r>
    </w:p>
    <w:p w14:paraId="4AA84194" w14:textId="77777777" w:rsidR="00231F74" w:rsidRDefault="00231F74" w:rsidP="00231F74">
      <w:pPr>
        <w:rPr>
          <w:b/>
        </w:rPr>
      </w:pPr>
      <w:r>
        <w:rPr>
          <w:b/>
        </w:rPr>
        <w:br w:type="page"/>
      </w:r>
    </w:p>
    <w:p w14:paraId="33E8AFEB" w14:textId="77777777" w:rsidR="00231F74" w:rsidRDefault="00A76E8A" w:rsidP="00231F74">
      <w:pPr>
        <w:jc w:val="center"/>
        <w:rPr>
          <w:b/>
        </w:rPr>
      </w:pPr>
      <w:r w:rsidRPr="00A76E8A">
        <w:rPr>
          <w:noProof/>
        </w:rPr>
        <w:lastRenderedPageBreak/>
        <w:drawing>
          <wp:inline distT="0" distB="0" distL="0" distR="0" wp14:anchorId="4A4E48C7" wp14:editId="384AC453">
            <wp:extent cx="5837555" cy="5494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7555" cy="5494020"/>
                    </a:xfrm>
                    <a:prstGeom prst="rect">
                      <a:avLst/>
                    </a:prstGeom>
                    <a:noFill/>
                    <a:ln>
                      <a:noFill/>
                    </a:ln>
                  </pic:spPr>
                </pic:pic>
              </a:graphicData>
            </a:graphic>
          </wp:inline>
        </w:drawing>
      </w:r>
    </w:p>
    <w:p w14:paraId="00B1AC75" w14:textId="77777777" w:rsidR="00231F74" w:rsidRPr="00AF6AD3" w:rsidRDefault="00231F74" w:rsidP="00AF6AD3">
      <w:pPr>
        <w:pStyle w:val="Caption-Figure"/>
      </w:pPr>
      <w:r w:rsidRPr="00AF6AD3">
        <w:t xml:space="preserve">Figure 18: </w:t>
      </w:r>
      <w:r w:rsidR="00A76E8A">
        <w:t>Measured t</w:t>
      </w:r>
      <w:r w:rsidRPr="00AF6AD3">
        <w:t xml:space="preserve">ilt </w:t>
      </w:r>
      <w:r w:rsidR="00A76E8A">
        <w:t xml:space="preserve">angle during tows </w:t>
      </w:r>
      <w:r w:rsidRPr="00AF6AD3">
        <w:t>by vessel and captain</w:t>
      </w:r>
      <w:r w:rsidR="00A76E8A">
        <w:t xml:space="preserve"> (A, B)</w:t>
      </w:r>
      <w:r w:rsidR="00AF6AD3">
        <w:t>.</w:t>
      </w:r>
    </w:p>
    <w:p w14:paraId="3B31AF10" w14:textId="77777777" w:rsidR="00231F74" w:rsidRDefault="00231F74" w:rsidP="00231F74">
      <w:pPr>
        <w:rPr>
          <w:b/>
        </w:rPr>
      </w:pPr>
      <w:r>
        <w:rPr>
          <w:b/>
        </w:rPr>
        <w:br w:type="page"/>
      </w:r>
    </w:p>
    <w:p w14:paraId="7C15D93E" w14:textId="77777777" w:rsidR="00A855AE" w:rsidRDefault="00A855AE" w:rsidP="00A855AE">
      <w:pPr>
        <w:pStyle w:val="Heading1"/>
      </w:pPr>
      <w:bookmarkStart w:id="570" w:name="_Toc31285551"/>
      <w:r>
        <w:lastRenderedPageBreak/>
        <w:t>APPENDICES</w:t>
      </w:r>
      <w:bookmarkEnd w:id="570"/>
    </w:p>
    <w:p w14:paraId="6D3C226C" w14:textId="77777777" w:rsidR="00231F74" w:rsidRDefault="00231F74" w:rsidP="00A855AE">
      <w:pPr>
        <w:pStyle w:val="Heading2"/>
      </w:pPr>
      <w:bookmarkStart w:id="571" w:name="_Toc31285552"/>
      <w:r w:rsidRPr="0039795D">
        <w:t xml:space="preserve">APPENDIX </w:t>
      </w:r>
      <w:proofErr w:type="gramStart"/>
      <w:r w:rsidRPr="0039795D">
        <w:t>A :</w:t>
      </w:r>
      <w:proofErr w:type="gramEnd"/>
      <w:r w:rsidRPr="0039795D">
        <w:t xml:space="preserve"> TOUCHDOWN </w:t>
      </w:r>
      <w:r>
        <w:t>AND LIFTOFF ESTIMATION</w:t>
      </w:r>
      <w:bookmarkEnd w:id="571"/>
    </w:p>
    <w:p w14:paraId="37016FAA" w14:textId="77777777" w:rsidR="00231F74" w:rsidRPr="00A94311" w:rsidRDefault="00231F74" w:rsidP="00792855">
      <w:pPr>
        <w:pStyle w:val="ListParagraph"/>
        <w:numPr>
          <w:ilvl w:val="0"/>
          <w:numId w:val="6"/>
        </w:numPr>
      </w:pPr>
      <w:r w:rsidRPr="00A94311">
        <w:t>Present tilt analysis model</w:t>
      </w:r>
    </w:p>
    <w:p w14:paraId="4D258BEC" w14:textId="77777777" w:rsidR="00231F74" w:rsidRDefault="00231F74" w:rsidP="00231F74">
      <w:r>
        <w:br w:type="page"/>
      </w:r>
    </w:p>
    <w:p w14:paraId="3475BB4B" w14:textId="77777777" w:rsidR="00231F74" w:rsidRDefault="00231F74" w:rsidP="00A855AE">
      <w:pPr>
        <w:pStyle w:val="Heading2"/>
      </w:pPr>
      <w:bookmarkStart w:id="572" w:name="_Toc31285553"/>
      <w:r w:rsidRPr="0039795D">
        <w:lastRenderedPageBreak/>
        <w:t xml:space="preserve">APPENDIX </w:t>
      </w:r>
      <w:proofErr w:type="gramStart"/>
      <w:r>
        <w:t>B</w:t>
      </w:r>
      <w:r w:rsidRPr="0039795D">
        <w:t xml:space="preserve"> :</w:t>
      </w:r>
      <w:proofErr w:type="gramEnd"/>
      <w:r w:rsidRPr="0039795D">
        <w:t xml:space="preserve"> </w:t>
      </w:r>
      <w:r>
        <w:t>SWEPT AREA</w:t>
      </w:r>
      <w:r w:rsidRPr="0039795D">
        <w:t xml:space="preserve"> </w:t>
      </w:r>
      <w:r>
        <w:t>ESTIMATION</w:t>
      </w:r>
      <w:bookmarkEnd w:id="572"/>
    </w:p>
    <w:p w14:paraId="239F0EEE" w14:textId="77777777" w:rsidR="00231F74" w:rsidRPr="00A94311" w:rsidRDefault="00231F74" w:rsidP="00792855">
      <w:pPr>
        <w:pStyle w:val="ListParagraph"/>
        <w:numPr>
          <w:ilvl w:val="0"/>
          <w:numId w:val="6"/>
        </w:numPr>
      </w:pPr>
      <w:r w:rsidRPr="00A94311">
        <w:t xml:space="preserve">Present </w:t>
      </w:r>
      <w:r>
        <w:t>swept area a</w:t>
      </w:r>
      <w:r w:rsidRPr="00A94311">
        <w:t xml:space="preserve">nalysis </w:t>
      </w:r>
      <w:r>
        <w:t>of wingspread data</w:t>
      </w:r>
    </w:p>
    <w:p w14:paraId="280C7C68" w14:textId="77777777" w:rsidR="00231F74" w:rsidRDefault="00231F74" w:rsidP="00231F74"/>
    <w:p w14:paraId="020D6140" w14:textId="77777777" w:rsidR="00231F74" w:rsidRDefault="00231F74" w:rsidP="00231F74">
      <w:r>
        <w:br w:type="page"/>
      </w:r>
    </w:p>
    <w:p w14:paraId="565881F5" w14:textId="77777777" w:rsidR="00231F74" w:rsidRDefault="00231F74" w:rsidP="000256BC">
      <w:pPr>
        <w:pStyle w:val="Heading2"/>
      </w:pPr>
      <w:bookmarkStart w:id="573" w:name="_Toc31285554"/>
      <w:r w:rsidRPr="0039795D">
        <w:lastRenderedPageBreak/>
        <w:t xml:space="preserve">APPENDIX </w:t>
      </w:r>
      <w:proofErr w:type="gramStart"/>
      <w:r>
        <w:t>C</w:t>
      </w:r>
      <w:r w:rsidRPr="0039795D">
        <w:t xml:space="preserve"> :</w:t>
      </w:r>
      <w:proofErr w:type="gramEnd"/>
      <w:r w:rsidRPr="0039795D">
        <w:t xml:space="preserve"> </w:t>
      </w:r>
      <w:r>
        <w:t>PASSIVE PHASE SWEPT AREA</w:t>
      </w:r>
      <w:bookmarkEnd w:id="573"/>
    </w:p>
    <w:p w14:paraId="1C7E6635" w14:textId="77777777" w:rsidR="00231F74" w:rsidRPr="002370B3" w:rsidRDefault="00231F74" w:rsidP="000256BC">
      <w:pPr>
        <w:pStyle w:val="BodyText"/>
      </w:pPr>
      <w:r>
        <w:t xml:space="preserve">If we assume the vessel has more or less the same bearing during the passive phase, we can calculate the vessel’s contribution to the trawl movement </w:t>
      </w:r>
      <m:oMath>
        <m:sSub>
          <m:sSubPr>
            <m:ctrlPr>
              <w:rPr>
                <w:rFonts w:ascii="Cambria Math" w:hAnsi="Cambria Math"/>
                <w:i/>
              </w:rPr>
            </m:ctrlPr>
          </m:sSubPr>
          <m:e>
            <m:r>
              <w:rPr>
                <w:rFonts w:ascii="Cambria Math" w:hAnsi="Cambria Math"/>
              </w:rPr>
              <m:t>l</m:t>
            </m:r>
          </m:e>
          <m:sub>
            <m:r>
              <w:rPr>
                <w:rFonts w:ascii="Cambria Math" w:hAnsi="Cambria Math"/>
              </w:rPr>
              <m:t>v</m:t>
            </m:r>
          </m:sub>
        </m:sSub>
      </m:oMath>
      <w:r w:rsidRPr="002370B3">
        <w:rPr>
          <w:rFonts w:eastAsiaTheme="minorEastAsia"/>
        </w:rPr>
        <w:t xml:space="preserve"> </w:t>
      </w:r>
      <w:r>
        <w:t xml:space="preserve">using </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Pr="002370B3">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Pr="002370B3">
        <w:rPr>
          <w:rFonts w:eastAsiaTheme="minorEastAsia"/>
        </w:rPr>
        <w:t xml:space="preserve"> is the vessel’s average speed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Pr="002370B3">
        <w:rPr>
          <w:rFonts w:eastAsiaTheme="minorEastAsia"/>
        </w:rPr>
        <w:t xml:space="preserve"> is the duration of the passive phase.</w:t>
      </w:r>
      <w:r>
        <w:rPr>
          <w:rFonts w:eastAsiaTheme="minorEastAsia"/>
        </w:rPr>
        <w:t xml:space="preserve"> When the winch speed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oMath>
      <w:r>
        <w:rPr>
          <w:rFonts w:eastAsiaTheme="minorEastAsia"/>
        </w:rPr>
        <w:t xml:space="preserve"> is known, the distance that the winch drags the trawl across the sea floor is given by: </w:t>
      </w:r>
    </w:p>
    <w:p w14:paraId="3823AD56" w14:textId="77777777" w:rsidR="00231F74" w:rsidRPr="002370B3" w:rsidRDefault="00EB7926" w:rsidP="00231F74">
      <w:pPr>
        <w:pStyle w:val="ListParagraph"/>
        <w:ind w:left="360"/>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14:paraId="4BBD8AEB" w14:textId="77777777" w:rsidR="00231F74" w:rsidRDefault="00231F74" w:rsidP="000256BC">
      <w:pPr>
        <w:pStyle w:val="BodyText"/>
        <w:rPr>
          <w:rFonts w:eastAsiaTheme="minorEastAsia"/>
        </w:rPr>
      </w:pPr>
      <w:proofErr w:type="gramStart"/>
      <w:r>
        <w:t>where</w:t>
      </w:r>
      <w:proofErr w:type="gramEnd"/>
      <w:r>
        <w:t xml:space="preserve"> </w:t>
      </w:r>
      <m:oMath>
        <m:r>
          <w:rPr>
            <w:rFonts w:ascii="Cambria Math" w:hAnsi="Cambria Math"/>
          </w:rPr>
          <m:t>d</m:t>
        </m:r>
      </m:oMath>
      <w:r w:rsidRPr="002370B3">
        <w:rPr>
          <w:rFonts w:eastAsiaTheme="minorEastAsia"/>
        </w:rPr>
        <w:t xml:space="preserve"> is the water depth,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2370B3">
        <w:rPr>
          <w:rFonts w:eastAsiaTheme="minorEastAsia"/>
        </w:rPr>
        <w:t xml:space="preserve"> is the warp cable length during regular trawling (i.e.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≈3d</m:t>
        </m:r>
      </m:oMath>
      <w:r w:rsidRPr="002370B3">
        <w:rPr>
          <w:rFonts w:eastAsiaTheme="minorEastAsia"/>
        </w:rPr>
        <w:t xml:space="preserve">). </w:t>
      </w:r>
      <w:r>
        <w:rPr>
          <w:rFonts w:eastAsiaTheme="minorEastAsia"/>
        </w:rPr>
        <w:t xml:space="preserve">The total swept area of the passive phase for each tow is given by </w:t>
      </w:r>
      <m:oMath>
        <m:r>
          <w:rPr>
            <w:rFonts w:ascii="Cambria Math" w:eastAsiaTheme="minorEastAsia" w:hAnsi="Cambria Math"/>
          </w:rPr>
          <m:t>s=w×(</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eastAsiaTheme="minorEastAsia" w:hAnsi="Cambria Math"/>
          </w:rPr>
          <m:t>+</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eastAsiaTheme="minorEastAsia" w:hAnsi="Cambria Math"/>
          </w:rPr>
          <m:t>)</m:t>
        </m:r>
      </m:oMath>
      <w:r>
        <w:rPr>
          <w:rFonts w:eastAsiaTheme="minorEastAsia"/>
        </w:rPr>
        <w:t xml:space="preserve">, where </w:t>
      </w:r>
      <m:oMath>
        <m:r>
          <w:rPr>
            <w:rFonts w:ascii="Cambria Math" w:eastAsiaTheme="minorEastAsia" w:hAnsi="Cambria Math"/>
          </w:rPr>
          <m:t>w</m:t>
        </m:r>
      </m:oMath>
      <w:r>
        <w:rPr>
          <w:rFonts w:eastAsiaTheme="minorEastAsia"/>
        </w:rPr>
        <w:t xml:space="preserve"> is the average trawl </w:t>
      </w:r>
      <w:proofErr w:type="gramStart"/>
      <w:r>
        <w:rPr>
          <w:rFonts w:eastAsiaTheme="minorEastAsia"/>
        </w:rPr>
        <w:t>wing spread</w:t>
      </w:r>
      <w:proofErr w:type="gramEnd"/>
      <w:r>
        <w:rPr>
          <w:rFonts w:eastAsiaTheme="minorEastAsia"/>
        </w:rPr>
        <w:t xml:space="preserve">. </w:t>
      </w:r>
      <w:r w:rsidRPr="00340CC2">
        <w:rPr>
          <w:rFonts w:eastAsiaTheme="minorEastAsia"/>
        </w:rPr>
        <w:t xml:space="preserve">The </w:t>
      </w:r>
      <w:r>
        <w:rPr>
          <w:rFonts w:eastAsiaTheme="minorEastAsia"/>
        </w:rPr>
        <w:t xml:space="preserve">lift off </w:t>
      </w:r>
      <w:r w:rsidRPr="00340CC2">
        <w:rPr>
          <w:rFonts w:eastAsiaTheme="minorEastAsia"/>
        </w:rPr>
        <w:t xml:space="preserve">angle between the trawl cables and the sea bottom are given by </w:t>
      </w:r>
      <m:oMath>
        <m:r>
          <w:rPr>
            <w:rFonts w:ascii="Cambria Math" w:hAnsi="Cambria Math"/>
          </w:rPr>
          <m:t>ϕ=</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den>
                </m:f>
              </m:e>
            </m:d>
          </m:e>
        </m:func>
      </m:oMath>
      <w:r>
        <w:rPr>
          <w:rFonts w:eastAsiaTheme="minorEastAsia"/>
        </w:rPr>
        <w:t xml:space="preserve">. For a 3:1 warp ratio, </w:t>
      </w:r>
      <m:oMath>
        <m:r>
          <w:rPr>
            <w:rFonts w:ascii="Cambria Math" w:hAnsi="Cambria Math"/>
          </w:rPr>
          <m:t>ϕ≈</m:t>
        </m:r>
        <m:sSup>
          <m:sSupPr>
            <m:ctrlPr>
              <w:rPr>
                <w:rFonts w:ascii="Cambria Math" w:hAnsi="Cambria Math"/>
                <w:i/>
              </w:rPr>
            </m:ctrlPr>
          </m:sSupPr>
          <m:e>
            <m:r>
              <w:rPr>
                <w:rFonts w:ascii="Cambria Math" w:hAnsi="Cambria Math"/>
              </w:rPr>
              <m:t>20</m:t>
            </m:r>
          </m:e>
          <m:sup>
            <m:r>
              <w:rPr>
                <w:rFonts w:ascii="Cambria Math" w:hAnsi="Cambria Math"/>
              </w:rPr>
              <m:t>o</m:t>
            </m:r>
          </m:sup>
        </m:sSup>
      </m:oMath>
      <w:r>
        <w:rPr>
          <w:rFonts w:eastAsiaTheme="minorEastAsia"/>
        </w:rPr>
        <w:t xml:space="preserve"> during regular trawling up to the beginning of the passive phase. As the trawl approaches the vessel, </w:t>
      </w:r>
      <m:oMath>
        <m:r>
          <w:rPr>
            <w:rFonts w:ascii="Cambria Math" w:hAnsi="Cambria Math"/>
          </w:rPr>
          <m:t>ϕ</m:t>
        </m:r>
      </m:oMath>
      <w:r>
        <w:rPr>
          <w:rFonts w:eastAsiaTheme="minorEastAsia"/>
        </w:rPr>
        <w:t xml:space="preserve"> will increase up to some value until the trawl finally lifts off the bottom.</w:t>
      </w:r>
    </w:p>
    <w:p w14:paraId="41872892" w14:textId="77777777" w:rsidR="000256BC" w:rsidRPr="00D85A21" w:rsidRDefault="000256BC" w:rsidP="00231F74">
      <w:pPr>
        <w:rPr>
          <w:rFonts w:eastAsiaTheme="minorEastAsia"/>
        </w:rPr>
      </w:pPr>
      <w:r w:rsidRPr="00E11942">
        <w:rPr>
          <w:noProof/>
        </w:rPr>
        <w:drawing>
          <wp:inline distT="0" distB="0" distL="0" distR="0" wp14:anchorId="275A6950" wp14:editId="5286EEA3">
            <wp:extent cx="5149850" cy="2458720"/>
            <wp:effectExtent l="19050" t="19050" r="12700"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9850" cy="2458720"/>
                    </a:xfrm>
                    <a:prstGeom prst="rect">
                      <a:avLst/>
                    </a:prstGeom>
                    <a:noFill/>
                    <a:ln w="19050">
                      <a:solidFill>
                        <a:schemeClr val="tx1"/>
                      </a:solidFill>
                    </a:ln>
                  </pic:spPr>
                </pic:pic>
              </a:graphicData>
            </a:graphic>
          </wp:inline>
        </w:drawing>
      </w:r>
    </w:p>
    <w:p w14:paraId="792C42A6" w14:textId="77777777" w:rsidR="00231F74" w:rsidRPr="000256BC" w:rsidRDefault="00231F74" w:rsidP="000256BC">
      <w:pPr>
        <w:pStyle w:val="Caption-Figure"/>
      </w:pPr>
      <w:r w:rsidRPr="000256BC">
        <w:rPr>
          <w:rFonts w:eastAsiaTheme="minorEastAsia"/>
        </w:rPr>
        <w:t xml:space="preserve">Figure </w:t>
      </w:r>
      <w:proofErr w:type="gramStart"/>
      <w:r w:rsidRPr="000256BC">
        <w:rPr>
          <w:rFonts w:eastAsiaTheme="minorEastAsia"/>
        </w:rPr>
        <w:t>X :</w:t>
      </w:r>
      <w:proofErr w:type="gramEnd"/>
      <w:r w:rsidRPr="000256BC">
        <w:rPr>
          <w:rFonts w:eastAsiaTheme="minorEastAsia"/>
        </w:rPr>
        <w:t xml:space="preserve"> Trigonometric model of the distance travelled by the trawl due to winch action alone (movement due to vessel movement is ignored).</w:t>
      </w:r>
    </w:p>
    <w:p w14:paraId="3205E3CD" w14:textId="77777777" w:rsidR="00231F74" w:rsidRPr="000256BC" w:rsidRDefault="00231F74" w:rsidP="000256BC">
      <w:pPr>
        <w:pStyle w:val="Caption-Table"/>
        <w:rPr>
          <w:rFonts w:eastAsiaTheme="minorEastAsia"/>
        </w:rPr>
      </w:pPr>
      <w:r w:rsidRPr="000256BC">
        <w:rPr>
          <w:rFonts w:eastAsiaTheme="minorEastAsia"/>
        </w:rPr>
        <w:t xml:space="preserve">Table X: Description of input parameters used to calculate statistics of the passive trawling phase for each survey tow.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21"/>
        <w:gridCol w:w="4865"/>
      </w:tblGrid>
      <w:tr w:rsidR="00231F74" w:rsidRPr="000256BC" w14:paraId="4C7AA2CA" w14:textId="77777777" w:rsidTr="000256BC">
        <w:trPr>
          <w:jc w:val="center"/>
        </w:trPr>
        <w:tc>
          <w:tcPr>
            <w:tcW w:w="1184" w:type="dxa"/>
            <w:tcBorders>
              <w:top w:val="single" w:sz="12" w:space="0" w:color="000000" w:themeColor="text1"/>
              <w:bottom w:val="single" w:sz="6" w:space="0" w:color="000000" w:themeColor="text1"/>
              <w:right w:val="single" w:sz="4" w:space="0" w:color="auto"/>
            </w:tcBorders>
          </w:tcPr>
          <w:p w14:paraId="2700EEF0" w14:textId="77777777" w:rsidR="00231F74" w:rsidRPr="000256BC" w:rsidRDefault="00231F74" w:rsidP="000256BC">
            <w:pPr>
              <w:spacing w:before="0" w:after="0"/>
              <w:rPr>
                <w:rFonts w:cs="Arial"/>
                <w:sz w:val="20"/>
                <w:szCs w:val="20"/>
              </w:rPr>
            </w:pPr>
            <w:r w:rsidRPr="000256BC">
              <w:rPr>
                <w:rFonts w:cs="Arial"/>
                <w:sz w:val="20"/>
                <w:szCs w:val="20"/>
              </w:rPr>
              <w:t>Parameter</w:t>
            </w:r>
          </w:p>
        </w:tc>
        <w:tc>
          <w:tcPr>
            <w:tcW w:w="2321" w:type="dxa"/>
            <w:tcBorders>
              <w:top w:val="single" w:sz="12" w:space="0" w:color="000000" w:themeColor="text1"/>
              <w:left w:val="single" w:sz="4" w:space="0" w:color="auto"/>
              <w:bottom w:val="single" w:sz="6" w:space="0" w:color="000000" w:themeColor="text1"/>
              <w:right w:val="single" w:sz="4" w:space="0" w:color="auto"/>
            </w:tcBorders>
          </w:tcPr>
          <w:p w14:paraId="69DB4141" w14:textId="77777777" w:rsidR="00231F74" w:rsidRPr="000256BC" w:rsidRDefault="00231F74" w:rsidP="000256BC">
            <w:pPr>
              <w:spacing w:before="0" w:after="0"/>
              <w:rPr>
                <w:rFonts w:cs="Arial"/>
                <w:sz w:val="20"/>
                <w:szCs w:val="20"/>
              </w:rPr>
            </w:pPr>
            <w:r w:rsidRPr="000256BC">
              <w:rPr>
                <w:rFonts w:cs="Arial"/>
                <w:sz w:val="20"/>
                <w:szCs w:val="20"/>
              </w:rPr>
              <w:t>Description</w:t>
            </w:r>
          </w:p>
        </w:tc>
        <w:tc>
          <w:tcPr>
            <w:tcW w:w="4865" w:type="dxa"/>
            <w:tcBorders>
              <w:top w:val="single" w:sz="12" w:space="0" w:color="000000" w:themeColor="text1"/>
              <w:left w:val="single" w:sz="4" w:space="0" w:color="auto"/>
              <w:bottom w:val="single" w:sz="6" w:space="0" w:color="000000" w:themeColor="text1"/>
            </w:tcBorders>
          </w:tcPr>
          <w:p w14:paraId="1B63532D" w14:textId="77777777" w:rsidR="00231F74" w:rsidRPr="000256BC" w:rsidRDefault="00231F74" w:rsidP="000256BC">
            <w:pPr>
              <w:spacing w:before="0" w:after="0"/>
              <w:rPr>
                <w:rFonts w:cs="Arial"/>
                <w:sz w:val="20"/>
                <w:szCs w:val="20"/>
              </w:rPr>
            </w:pPr>
            <w:r w:rsidRPr="000256BC">
              <w:rPr>
                <w:rFonts w:cs="Arial"/>
                <w:sz w:val="20"/>
                <w:szCs w:val="20"/>
              </w:rPr>
              <w:t>Source</w:t>
            </w:r>
          </w:p>
        </w:tc>
      </w:tr>
      <w:tr w:rsidR="00231F74" w:rsidRPr="000256BC" w14:paraId="2157DC0A" w14:textId="77777777" w:rsidTr="000256BC">
        <w:trPr>
          <w:jc w:val="center"/>
        </w:trPr>
        <w:tc>
          <w:tcPr>
            <w:tcW w:w="1184" w:type="dxa"/>
            <w:tcBorders>
              <w:top w:val="single" w:sz="6" w:space="0" w:color="000000" w:themeColor="text1"/>
              <w:right w:val="single" w:sz="4" w:space="0" w:color="auto"/>
            </w:tcBorders>
          </w:tcPr>
          <w:p w14:paraId="17C3F720" w14:textId="77777777" w:rsidR="00231F74" w:rsidRPr="000256BC" w:rsidRDefault="00EB7926" w:rsidP="000256BC">
            <w:pPr>
              <w:spacing w:before="0" w:after="0"/>
              <w:rPr>
                <w:rFonts w:eastAsia="Times New Roman"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t</m:t>
                    </m:r>
                  </m:e>
                  <m:sub>
                    <m:r>
                      <w:rPr>
                        <w:rFonts w:ascii="Cambria Math" w:hAnsi="Cambria Math" w:cs="Arial"/>
                        <w:sz w:val="20"/>
                        <w:szCs w:val="20"/>
                      </w:rPr>
                      <m:t>p</m:t>
                    </m:r>
                  </m:sub>
                </m:sSub>
              </m:oMath>
            </m:oMathPara>
          </w:p>
        </w:tc>
        <w:tc>
          <w:tcPr>
            <w:tcW w:w="2321" w:type="dxa"/>
            <w:tcBorders>
              <w:top w:val="single" w:sz="6" w:space="0" w:color="000000" w:themeColor="text1"/>
              <w:left w:val="single" w:sz="4" w:space="0" w:color="auto"/>
              <w:right w:val="single" w:sz="4" w:space="0" w:color="auto"/>
            </w:tcBorders>
          </w:tcPr>
          <w:p w14:paraId="53EC5500" w14:textId="77777777" w:rsidR="00231F74" w:rsidRPr="000256BC" w:rsidRDefault="00231F74" w:rsidP="000256BC">
            <w:pPr>
              <w:spacing w:before="0" w:after="0"/>
              <w:rPr>
                <w:rFonts w:cs="Arial"/>
                <w:sz w:val="20"/>
                <w:szCs w:val="20"/>
              </w:rPr>
            </w:pPr>
            <w:r w:rsidRPr="000256BC">
              <w:rPr>
                <w:rFonts w:cs="Arial"/>
                <w:sz w:val="20"/>
                <w:szCs w:val="20"/>
              </w:rPr>
              <w:t>Passive phase duration</w:t>
            </w:r>
          </w:p>
        </w:tc>
        <w:tc>
          <w:tcPr>
            <w:tcW w:w="4865" w:type="dxa"/>
            <w:tcBorders>
              <w:top w:val="single" w:sz="6" w:space="0" w:color="000000" w:themeColor="text1"/>
              <w:left w:val="single" w:sz="4" w:space="0" w:color="auto"/>
            </w:tcBorders>
          </w:tcPr>
          <w:p w14:paraId="2C85BAB1" w14:textId="77777777" w:rsidR="00231F74" w:rsidRPr="000256BC" w:rsidRDefault="00231F74" w:rsidP="000256BC">
            <w:pPr>
              <w:spacing w:before="0" w:after="0"/>
              <w:rPr>
                <w:rFonts w:cs="Arial"/>
                <w:sz w:val="20"/>
                <w:szCs w:val="20"/>
              </w:rPr>
            </w:pPr>
            <w:r w:rsidRPr="000256BC">
              <w:rPr>
                <w:rFonts w:cs="Arial"/>
                <w:sz w:val="20"/>
                <w:szCs w:val="20"/>
              </w:rPr>
              <w:t xml:space="preserve">Analysis of Star </w:t>
            </w:r>
            <w:proofErr w:type="spellStart"/>
            <w:r w:rsidRPr="000256BC">
              <w:rPr>
                <w:rFonts w:cs="Arial"/>
                <w:sz w:val="20"/>
                <w:szCs w:val="20"/>
              </w:rPr>
              <w:t>Oddi</w:t>
            </w:r>
            <w:proofErr w:type="spellEnd"/>
            <w:r w:rsidRPr="000256BC">
              <w:rPr>
                <w:rFonts w:cs="Arial"/>
                <w:sz w:val="20"/>
                <w:szCs w:val="20"/>
              </w:rPr>
              <w:t xml:space="preserve"> tilt probe data.</w:t>
            </w:r>
          </w:p>
        </w:tc>
      </w:tr>
      <w:tr w:rsidR="00231F74" w:rsidRPr="000256BC" w14:paraId="4EB54C3C" w14:textId="77777777" w:rsidTr="00231F74">
        <w:trPr>
          <w:jc w:val="center"/>
        </w:trPr>
        <w:tc>
          <w:tcPr>
            <w:tcW w:w="1184" w:type="dxa"/>
            <w:tcBorders>
              <w:right w:val="single" w:sz="4" w:space="0" w:color="auto"/>
            </w:tcBorders>
          </w:tcPr>
          <w:p w14:paraId="42A126E7" w14:textId="77777777" w:rsidR="00231F74" w:rsidRPr="000256BC" w:rsidRDefault="00EB7926" w:rsidP="000256BC">
            <w:pPr>
              <w:spacing w:before="0" w:after="0"/>
              <w:rPr>
                <w:rFonts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p</m:t>
                    </m:r>
                  </m:sub>
                </m:sSub>
              </m:oMath>
            </m:oMathPara>
          </w:p>
        </w:tc>
        <w:tc>
          <w:tcPr>
            <w:tcW w:w="2321" w:type="dxa"/>
            <w:tcBorders>
              <w:left w:val="single" w:sz="4" w:space="0" w:color="auto"/>
              <w:right w:val="single" w:sz="4" w:space="0" w:color="auto"/>
            </w:tcBorders>
          </w:tcPr>
          <w:p w14:paraId="3B5E3965" w14:textId="77777777" w:rsidR="00231F74" w:rsidRPr="000256BC" w:rsidRDefault="00231F74" w:rsidP="000256BC">
            <w:pPr>
              <w:spacing w:before="0" w:after="0"/>
              <w:rPr>
                <w:rFonts w:cs="Arial"/>
                <w:sz w:val="20"/>
                <w:szCs w:val="20"/>
              </w:rPr>
            </w:pPr>
            <w:r w:rsidRPr="000256BC">
              <w:rPr>
                <w:rFonts w:cs="Arial"/>
                <w:sz w:val="20"/>
                <w:szCs w:val="20"/>
              </w:rPr>
              <w:t>Vessel speed</w:t>
            </w:r>
          </w:p>
        </w:tc>
        <w:tc>
          <w:tcPr>
            <w:tcW w:w="4865" w:type="dxa"/>
            <w:tcBorders>
              <w:left w:val="single" w:sz="4" w:space="0" w:color="auto"/>
            </w:tcBorders>
          </w:tcPr>
          <w:p w14:paraId="28CCAA7D" w14:textId="77777777" w:rsidR="00231F74" w:rsidRPr="000256BC" w:rsidRDefault="00231F74" w:rsidP="000256BC">
            <w:pPr>
              <w:spacing w:before="0" w:after="0"/>
              <w:rPr>
                <w:rFonts w:cs="Arial"/>
                <w:sz w:val="20"/>
                <w:szCs w:val="20"/>
              </w:rPr>
            </w:pPr>
            <w:r w:rsidRPr="000256BC">
              <w:rPr>
                <w:rFonts w:cs="Arial"/>
                <w:sz w:val="20"/>
                <w:szCs w:val="20"/>
              </w:rPr>
              <w:t>Vessel GPS</w:t>
            </w:r>
          </w:p>
        </w:tc>
      </w:tr>
      <w:tr w:rsidR="00231F74" w:rsidRPr="000256BC" w14:paraId="121F9EB5" w14:textId="77777777" w:rsidTr="00231F74">
        <w:trPr>
          <w:jc w:val="center"/>
        </w:trPr>
        <w:tc>
          <w:tcPr>
            <w:tcW w:w="1184" w:type="dxa"/>
            <w:tcBorders>
              <w:right w:val="single" w:sz="4" w:space="0" w:color="auto"/>
            </w:tcBorders>
          </w:tcPr>
          <w:p w14:paraId="1C3A76EF" w14:textId="77777777" w:rsidR="00231F74" w:rsidRPr="000256BC" w:rsidRDefault="00EB7926" w:rsidP="000256BC">
            <w:pPr>
              <w:spacing w:before="0" w:after="0"/>
              <w:rPr>
                <w:rFonts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c</m:t>
                    </m:r>
                  </m:e>
                  <m:sub>
                    <m:r>
                      <w:rPr>
                        <w:rFonts w:ascii="Cambria Math" w:hAnsi="Cambria Math" w:cs="Arial"/>
                        <w:sz w:val="20"/>
                        <w:szCs w:val="20"/>
                      </w:rPr>
                      <m:t>0</m:t>
                    </m:r>
                  </m:sub>
                </m:sSub>
              </m:oMath>
            </m:oMathPara>
          </w:p>
        </w:tc>
        <w:tc>
          <w:tcPr>
            <w:tcW w:w="2321" w:type="dxa"/>
            <w:tcBorders>
              <w:left w:val="single" w:sz="4" w:space="0" w:color="auto"/>
              <w:right w:val="single" w:sz="4" w:space="0" w:color="auto"/>
            </w:tcBorders>
          </w:tcPr>
          <w:p w14:paraId="09F18033" w14:textId="77777777" w:rsidR="00231F74" w:rsidRPr="000256BC" w:rsidRDefault="00231F74" w:rsidP="000256BC">
            <w:pPr>
              <w:spacing w:before="0" w:after="0"/>
              <w:rPr>
                <w:rFonts w:cs="Arial"/>
                <w:sz w:val="20"/>
                <w:szCs w:val="20"/>
              </w:rPr>
            </w:pPr>
            <w:r w:rsidRPr="000256BC">
              <w:rPr>
                <w:rFonts w:cs="Arial"/>
                <w:sz w:val="20"/>
                <w:szCs w:val="20"/>
              </w:rPr>
              <w:t xml:space="preserve">Warp length </w:t>
            </w:r>
          </w:p>
        </w:tc>
        <w:tc>
          <w:tcPr>
            <w:tcW w:w="4865" w:type="dxa"/>
            <w:tcBorders>
              <w:left w:val="single" w:sz="4" w:space="0" w:color="auto"/>
            </w:tcBorders>
          </w:tcPr>
          <w:p w14:paraId="10CFE20C" w14:textId="77777777" w:rsidR="00231F74" w:rsidRPr="000256BC" w:rsidRDefault="00231F74" w:rsidP="000256BC">
            <w:pPr>
              <w:spacing w:before="0" w:after="0"/>
              <w:rPr>
                <w:rFonts w:cs="Arial"/>
                <w:sz w:val="20"/>
                <w:szCs w:val="20"/>
              </w:rPr>
            </w:pPr>
            <w:r w:rsidRPr="000256BC">
              <w:rPr>
                <w:rFonts w:cs="Arial"/>
                <w:sz w:val="20"/>
                <w:szCs w:val="20"/>
              </w:rPr>
              <w:t xml:space="preserve">Counting off </w:t>
            </w:r>
            <w:proofErr w:type="gramStart"/>
            <w:r w:rsidRPr="000256BC">
              <w:rPr>
                <w:rFonts w:cs="Arial"/>
                <w:sz w:val="20"/>
                <w:szCs w:val="20"/>
              </w:rPr>
              <w:t>25 fathom</w:t>
            </w:r>
            <w:proofErr w:type="gramEnd"/>
            <w:r w:rsidRPr="000256BC">
              <w:rPr>
                <w:rFonts w:cs="Arial"/>
                <w:sz w:val="20"/>
                <w:szCs w:val="20"/>
              </w:rPr>
              <w:t xml:space="preserve"> cable markers by captain.</w:t>
            </w:r>
          </w:p>
        </w:tc>
      </w:tr>
      <w:tr w:rsidR="00231F74" w:rsidRPr="000256BC" w14:paraId="079CAF66" w14:textId="77777777" w:rsidTr="00231F74">
        <w:trPr>
          <w:jc w:val="center"/>
        </w:trPr>
        <w:tc>
          <w:tcPr>
            <w:tcW w:w="1184" w:type="dxa"/>
            <w:tcBorders>
              <w:right w:val="single" w:sz="4" w:space="0" w:color="auto"/>
            </w:tcBorders>
          </w:tcPr>
          <w:p w14:paraId="62185002" w14:textId="77777777" w:rsidR="00231F74" w:rsidRPr="000256BC" w:rsidRDefault="00EB7926" w:rsidP="000256BC">
            <w:pPr>
              <w:spacing w:before="0" w:after="0"/>
              <w:rPr>
                <w:rFonts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v</m:t>
                    </m:r>
                  </m:e>
                  <m:sub>
                    <m:r>
                      <w:rPr>
                        <w:rFonts w:ascii="Cambria Math" w:hAnsi="Cambria Math" w:cs="Arial"/>
                        <w:sz w:val="20"/>
                        <w:szCs w:val="20"/>
                      </w:rPr>
                      <m:t>w</m:t>
                    </m:r>
                  </m:sub>
                </m:sSub>
              </m:oMath>
            </m:oMathPara>
          </w:p>
        </w:tc>
        <w:tc>
          <w:tcPr>
            <w:tcW w:w="2321" w:type="dxa"/>
            <w:tcBorders>
              <w:left w:val="single" w:sz="4" w:space="0" w:color="auto"/>
              <w:right w:val="single" w:sz="4" w:space="0" w:color="auto"/>
            </w:tcBorders>
          </w:tcPr>
          <w:p w14:paraId="59C236CA" w14:textId="77777777" w:rsidR="00231F74" w:rsidRPr="000256BC" w:rsidRDefault="00231F74" w:rsidP="000256BC">
            <w:pPr>
              <w:spacing w:before="0" w:after="0"/>
              <w:rPr>
                <w:rFonts w:cs="Arial"/>
                <w:sz w:val="20"/>
                <w:szCs w:val="20"/>
              </w:rPr>
            </w:pPr>
            <w:r w:rsidRPr="000256BC">
              <w:rPr>
                <w:rFonts w:cs="Arial"/>
                <w:sz w:val="20"/>
                <w:szCs w:val="20"/>
              </w:rPr>
              <w:t>Winch speed</w:t>
            </w:r>
          </w:p>
        </w:tc>
        <w:tc>
          <w:tcPr>
            <w:tcW w:w="4865" w:type="dxa"/>
            <w:tcBorders>
              <w:left w:val="single" w:sz="4" w:space="0" w:color="auto"/>
            </w:tcBorders>
          </w:tcPr>
          <w:p w14:paraId="0ABCC9F7" w14:textId="77777777" w:rsidR="00231F74" w:rsidRPr="000256BC" w:rsidRDefault="00231F74" w:rsidP="000256BC">
            <w:pPr>
              <w:spacing w:before="0" w:after="0"/>
              <w:rPr>
                <w:rFonts w:cs="Arial"/>
                <w:sz w:val="20"/>
                <w:szCs w:val="20"/>
              </w:rPr>
            </w:pPr>
            <w:r w:rsidRPr="000256BC">
              <w:rPr>
                <w:rFonts w:cs="Arial"/>
                <w:sz w:val="20"/>
                <w:szCs w:val="20"/>
              </w:rPr>
              <w:t>Haul time divided by warp length.</w:t>
            </w:r>
          </w:p>
        </w:tc>
      </w:tr>
      <w:tr w:rsidR="00231F74" w:rsidRPr="000256BC" w14:paraId="12B36CDF" w14:textId="77777777" w:rsidTr="00231F74">
        <w:trPr>
          <w:jc w:val="center"/>
        </w:trPr>
        <w:tc>
          <w:tcPr>
            <w:tcW w:w="1184" w:type="dxa"/>
            <w:tcBorders>
              <w:right w:val="single" w:sz="4" w:space="0" w:color="auto"/>
            </w:tcBorders>
          </w:tcPr>
          <w:p w14:paraId="2101850B" w14:textId="77777777" w:rsidR="00231F74" w:rsidRPr="000256BC" w:rsidRDefault="00231F74" w:rsidP="000256BC">
            <w:pPr>
              <w:spacing w:before="0" w:after="0"/>
              <w:rPr>
                <w:rFonts w:cs="Arial"/>
                <w:sz w:val="20"/>
                <w:szCs w:val="20"/>
              </w:rPr>
            </w:pPr>
            <m:oMathPara>
              <m:oMath>
                <m:r>
                  <w:rPr>
                    <w:rFonts w:ascii="Cambria Math" w:hAnsi="Cambria Math" w:cs="Arial"/>
                    <w:sz w:val="20"/>
                    <w:szCs w:val="20"/>
                  </w:rPr>
                  <m:t>d</m:t>
                </m:r>
              </m:oMath>
            </m:oMathPara>
          </w:p>
        </w:tc>
        <w:tc>
          <w:tcPr>
            <w:tcW w:w="2321" w:type="dxa"/>
            <w:tcBorders>
              <w:left w:val="single" w:sz="4" w:space="0" w:color="auto"/>
              <w:right w:val="single" w:sz="4" w:space="0" w:color="auto"/>
            </w:tcBorders>
          </w:tcPr>
          <w:p w14:paraId="5259B82F" w14:textId="77777777" w:rsidR="00231F74" w:rsidRPr="000256BC" w:rsidRDefault="00231F74" w:rsidP="000256BC">
            <w:pPr>
              <w:spacing w:before="0" w:after="0"/>
              <w:rPr>
                <w:rFonts w:cs="Arial"/>
                <w:sz w:val="20"/>
                <w:szCs w:val="20"/>
              </w:rPr>
            </w:pPr>
            <w:r w:rsidRPr="000256BC">
              <w:rPr>
                <w:rFonts w:cs="Arial"/>
                <w:sz w:val="20"/>
                <w:szCs w:val="20"/>
              </w:rPr>
              <w:t>Water depth</w:t>
            </w:r>
          </w:p>
        </w:tc>
        <w:tc>
          <w:tcPr>
            <w:tcW w:w="4865" w:type="dxa"/>
            <w:tcBorders>
              <w:left w:val="single" w:sz="4" w:space="0" w:color="auto"/>
            </w:tcBorders>
          </w:tcPr>
          <w:p w14:paraId="56FBBDF6" w14:textId="77777777" w:rsidR="00231F74" w:rsidRPr="000256BC" w:rsidRDefault="00231F74" w:rsidP="000256BC">
            <w:pPr>
              <w:spacing w:before="0" w:after="0"/>
              <w:rPr>
                <w:rFonts w:cs="Arial"/>
                <w:sz w:val="20"/>
                <w:szCs w:val="20"/>
              </w:rPr>
            </w:pPr>
            <w:r w:rsidRPr="000256BC">
              <w:rPr>
                <w:rFonts w:cs="Arial"/>
                <w:sz w:val="20"/>
                <w:szCs w:val="20"/>
              </w:rPr>
              <w:t>Water depth according to ship sonar.</w:t>
            </w:r>
          </w:p>
        </w:tc>
      </w:tr>
      <w:tr w:rsidR="00231F74" w:rsidRPr="000256BC" w14:paraId="09C95A55" w14:textId="77777777" w:rsidTr="000256BC">
        <w:trPr>
          <w:jc w:val="center"/>
        </w:trPr>
        <w:tc>
          <w:tcPr>
            <w:tcW w:w="1184" w:type="dxa"/>
            <w:tcBorders>
              <w:bottom w:val="single" w:sz="12" w:space="0" w:color="000000" w:themeColor="text1"/>
              <w:right w:val="single" w:sz="4" w:space="0" w:color="auto"/>
            </w:tcBorders>
          </w:tcPr>
          <w:p w14:paraId="08646D13" w14:textId="77777777" w:rsidR="00231F74" w:rsidRPr="000256BC" w:rsidRDefault="00231F74" w:rsidP="000256BC">
            <w:pPr>
              <w:spacing w:before="0" w:after="0"/>
              <w:rPr>
                <w:rFonts w:cs="Arial"/>
                <w:sz w:val="20"/>
                <w:szCs w:val="20"/>
              </w:rPr>
            </w:pPr>
            <m:oMathPara>
              <m:oMath>
                <m:r>
                  <w:rPr>
                    <w:rFonts w:ascii="Cambria Math" w:hAnsi="Cambria Math" w:cs="Arial"/>
                    <w:sz w:val="20"/>
                    <w:szCs w:val="20"/>
                  </w:rPr>
                  <m:t>w</m:t>
                </m:r>
              </m:oMath>
            </m:oMathPara>
          </w:p>
        </w:tc>
        <w:tc>
          <w:tcPr>
            <w:tcW w:w="2321" w:type="dxa"/>
            <w:tcBorders>
              <w:left w:val="single" w:sz="4" w:space="0" w:color="auto"/>
              <w:bottom w:val="single" w:sz="12" w:space="0" w:color="000000" w:themeColor="text1"/>
              <w:right w:val="single" w:sz="4" w:space="0" w:color="auto"/>
            </w:tcBorders>
          </w:tcPr>
          <w:p w14:paraId="0FB91F03" w14:textId="77777777" w:rsidR="00231F74" w:rsidRPr="000256BC" w:rsidRDefault="00231F74" w:rsidP="000256BC">
            <w:pPr>
              <w:spacing w:before="0" w:after="0"/>
              <w:rPr>
                <w:rFonts w:cs="Arial"/>
                <w:sz w:val="20"/>
                <w:szCs w:val="20"/>
              </w:rPr>
            </w:pPr>
            <w:r w:rsidRPr="000256BC">
              <w:rPr>
                <w:rFonts w:cs="Arial"/>
                <w:sz w:val="20"/>
                <w:szCs w:val="20"/>
              </w:rPr>
              <w:t>Trawl width</w:t>
            </w:r>
          </w:p>
        </w:tc>
        <w:tc>
          <w:tcPr>
            <w:tcW w:w="4865" w:type="dxa"/>
            <w:tcBorders>
              <w:left w:val="single" w:sz="4" w:space="0" w:color="auto"/>
              <w:bottom w:val="single" w:sz="12" w:space="0" w:color="000000" w:themeColor="text1"/>
            </w:tcBorders>
          </w:tcPr>
          <w:p w14:paraId="4BE776E7" w14:textId="77777777" w:rsidR="00231F74" w:rsidRPr="000256BC" w:rsidRDefault="00231F74" w:rsidP="000256BC">
            <w:pPr>
              <w:spacing w:before="0" w:after="0"/>
              <w:rPr>
                <w:rFonts w:cs="Arial"/>
                <w:sz w:val="20"/>
                <w:szCs w:val="20"/>
              </w:rPr>
            </w:pPr>
            <w:proofErr w:type="spellStart"/>
            <w:proofErr w:type="gramStart"/>
            <w:r w:rsidRPr="000256BC">
              <w:rPr>
                <w:rFonts w:cs="Arial"/>
                <w:sz w:val="20"/>
                <w:szCs w:val="20"/>
              </w:rPr>
              <w:t>eSonar</w:t>
            </w:r>
            <w:proofErr w:type="spellEnd"/>
            <w:proofErr w:type="gramEnd"/>
            <w:r w:rsidRPr="000256BC">
              <w:rPr>
                <w:rFonts w:cs="Arial"/>
                <w:sz w:val="20"/>
                <w:szCs w:val="20"/>
              </w:rPr>
              <w:t xml:space="preserve"> wing spread observations.</w:t>
            </w:r>
          </w:p>
        </w:tc>
      </w:tr>
    </w:tbl>
    <w:p w14:paraId="0C9B1D43" w14:textId="77777777" w:rsidR="00231F74" w:rsidRPr="003E1205" w:rsidRDefault="00231F74" w:rsidP="000256BC">
      <w:pPr>
        <w:pStyle w:val="Heading3"/>
      </w:pPr>
      <w:bookmarkStart w:id="574" w:name="_Toc31285555"/>
      <w:proofErr w:type="spellStart"/>
      <w:r w:rsidRPr="003E1205">
        <w:t>Uncertainties</w:t>
      </w:r>
      <w:proofErr w:type="spellEnd"/>
      <w:r w:rsidRPr="003E1205">
        <w:t>:</w:t>
      </w:r>
      <w:bookmarkEnd w:id="574"/>
    </w:p>
    <w:p w14:paraId="35BE5787" w14:textId="77777777" w:rsidR="00231F74" w:rsidRPr="000256BC" w:rsidRDefault="00231F74" w:rsidP="000256BC">
      <w:pPr>
        <w:pStyle w:val="BodyText"/>
      </w:pPr>
      <w:r w:rsidRPr="000256BC">
        <w:t>The passive swept area estimates rely on a number of simplifying assumptions, the violation of which would lead to biases in its estimation.</w:t>
      </w:r>
    </w:p>
    <w:p w14:paraId="623094C2" w14:textId="77777777" w:rsidR="00231F74" w:rsidRPr="000256BC" w:rsidRDefault="00231F74" w:rsidP="000256BC">
      <w:pPr>
        <w:pStyle w:val="BodyText"/>
      </w:pPr>
      <w:r w:rsidRPr="000256BC">
        <w:lastRenderedPageBreak/>
        <w:t>The trigonometric model outlined above relies on the warp cables being a straight line to the survey vessel when in reality they will sag under their own weight. This implies that the trawl is generally closer to the survey vessel than we consider here, making the distance travelled due to winching, and thus its contribution to the swept area, smaller by comparison. Also, estimates of lift off times, though calculated using the same method for all years considered, may be somewhat overestimated. The lifting off of the footrope is a more protracted process, unlike the touch down. In particular, the contact of the footrope in locations other than its center, which is monitored by the tilt probe, is unknown during the lifting of the trawl doors, which may be lifting the trawl wings.</w:t>
      </w:r>
    </w:p>
    <w:p w14:paraId="7CC7B196" w14:textId="77777777" w:rsidR="00231F74" w:rsidRPr="000256BC" w:rsidRDefault="00231F74" w:rsidP="000256BC">
      <w:pPr>
        <w:pStyle w:val="BodyText"/>
      </w:pPr>
      <w:r w:rsidRPr="000256BC">
        <w:t xml:space="preserve">Other factors might be affecting the catchability of crab encountering the trawl. For example, it is known that the trawling speed is generally faster during the passive trawling phase than in the active trawling phase. In addition, the configuration of the trawl may be less than optimal during this phase, leading to possibly lower catchability. In particular, asymmetry between the warp cables during winching would lead to a possibly lower effective </w:t>
      </w:r>
      <w:proofErr w:type="gramStart"/>
      <w:r w:rsidRPr="000256BC">
        <w:t>wing spread</w:t>
      </w:r>
      <w:proofErr w:type="gramEnd"/>
      <w:r w:rsidRPr="000256BC">
        <w:t xml:space="preserve">, and thus to lower effective swept areas. </w:t>
      </w:r>
    </w:p>
    <w:p w14:paraId="13F4C2E7" w14:textId="77777777" w:rsidR="00231F74" w:rsidRPr="00405CFB" w:rsidRDefault="00231F74" w:rsidP="000256BC">
      <w:pPr>
        <w:pStyle w:val="Heading3"/>
        <w:rPr>
          <w:rFonts w:eastAsiaTheme="minorEastAsia"/>
        </w:rPr>
      </w:pPr>
      <w:bookmarkStart w:id="575" w:name="_Toc31285556"/>
      <w:proofErr w:type="spellStart"/>
      <w:r>
        <w:rPr>
          <w:rFonts w:eastAsiaTheme="minorEastAsia"/>
        </w:rPr>
        <w:t>D</w:t>
      </w:r>
      <w:r w:rsidRPr="00405CFB">
        <w:rPr>
          <w:rFonts w:eastAsiaTheme="minorEastAsia"/>
        </w:rPr>
        <w:t>eviations</w:t>
      </w:r>
      <w:proofErr w:type="spellEnd"/>
      <w:r w:rsidRPr="00405CFB">
        <w:rPr>
          <w:rFonts w:eastAsiaTheme="minorEastAsia"/>
        </w:rPr>
        <w:t xml:space="preserve"> </w:t>
      </w:r>
      <w:proofErr w:type="spellStart"/>
      <w:r w:rsidRPr="00405CFB">
        <w:rPr>
          <w:rFonts w:eastAsiaTheme="minorEastAsia"/>
        </w:rPr>
        <w:t>from</w:t>
      </w:r>
      <w:proofErr w:type="spellEnd"/>
      <w:r w:rsidRPr="00405CFB">
        <w:rPr>
          <w:rFonts w:eastAsiaTheme="minorEastAsia"/>
        </w:rPr>
        <w:t xml:space="preserve"> the model:</w:t>
      </w:r>
      <w:bookmarkEnd w:id="575"/>
    </w:p>
    <w:p w14:paraId="2FE5D1B0" w14:textId="77777777" w:rsidR="00231F74" w:rsidRDefault="00231F74" w:rsidP="000256BC">
      <w:pPr>
        <w:pStyle w:val="ListBullet"/>
        <w:rPr>
          <w:rFonts w:eastAsiaTheme="minorEastAsia"/>
        </w:rPr>
      </w:pPr>
      <w:r>
        <w:rPr>
          <w:rFonts w:eastAsiaTheme="minorEastAsia"/>
        </w:rPr>
        <w:t>T</w:t>
      </w:r>
      <w:r w:rsidRPr="008D3A82">
        <w:rPr>
          <w:rFonts w:eastAsiaTheme="minorEastAsia"/>
        </w:rPr>
        <w:t xml:space="preserve">he warp cable will sag under its own weight, </w:t>
      </w:r>
      <w:r>
        <w:rPr>
          <w:rFonts w:eastAsiaTheme="minorEastAsia"/>
        </w:rPr>
        <w:t xml:space="preserve">thus </w:t>
      </w:r>
      <w:r w:rsidRPr="008D3A82">
        <w:rPr>
          <w:rFonts w:eastAsiaTheme="minorEastAsia"/>
        </w:rPr>
        <w:t xml:space="preserve">lowering </w:t>
      </w:r>
      <m:oMath>
        <m:r>
          <w:rPr>
            <w:rFonts w:ascii="Cambria Math" w:eastAsiaTheme="minorEastAsia" w:hAnsi="Cambria Math"/>
          </w:rPr>
          <m:t>θ</m:t>
        </m:r>
      </m:oMath>
      <w:r w:rsidRPr="008D3A82">
        <w:rPr>
          <w:rFonts w:eastAsiaTheme="minorEastAsia"/>
        </w:rPr>
        <w:t xml:space="preserve"> and </w:t>
      </w:r>
      <m:oMath>
        <m:r>
          <w:rPr>
            <w:rFonts w:ascii="Cambria Math" w:hAnsi="Cambria Math"/>
          </w:rPr>
          <m:t>l</m:t>
        </m:r>
      </m:oMath>
      <w:r w:rsidRPr="008D3A82">
        <w:rPr>
          <w:rFonts w:eastAsiaTheme="minorEastAsia"/>
        </w:rPr>
        <w:t xml:space="preserve"> by some unknown amount</w:t>
      </w:r>
      <w:r>
        <w:rPr>
          <w:rFonts w:eastAsiaTheme="minorEastAsia"/>
        </w:rPr>
        <w:t>.</w:t>
      </w:r>
    </w:p>
    <w:p w14:paraId="1EAA2881" w14:textId="77777777" w:rsidR="00231F74" w:rsidRDefault="00231F74" w:rsidP="000256BC">
      <w:pPr>
        <w:pStyle w:val="ListBullet"/>
        <w:rPr>
          <w:rFonts w:eastAsiaTheme="minorEastAsia"/>
        </w:rPr>
      </w:pPr>
      <w:r>
        <w:rPr>
          <w:rFonts w:eastAsiaTheme="minorEastAsia"/>
        </w:rPr>
        <w:t xml:space="preserve">Warp length to water depth ratios deviate from the target 3:1 since the warp cable lengths are rounded to the nearest 25 fathoms. Also the maximum length of cable </w:t>
      </w:r>
      <w:proofErr w:type="gramStart"/>
      <w:r>
        <w:rPr>
          <w:rFonts w:eastAsiaTheme="minorEastAsia"/>
        </w:rPr>
        <w:t>available if 550-575 fathoms, which</w:t>
      </w:r>
      <w:proofErr w:type="gramEnd"/>
      <w:r>
        <w:rPr>
          <w:rFonts w:eastAsiaTheme="minorEastAsia"/>
        </w:rPr>
        <w:t xml:space="preserve"> is limiting in deep water tows.</w:t>
      </w:r>
    </w:p>
    <w:p w14:paraId="00E08EFF" w14:textId="77777777" w:rsidR="00231F74" w:rsidRDefault="00231F74" w:rsidP="000256BC">
      <w:pPr>
        <w:pStyle w:val="ListBullet"/>
        <w:rPr>
          <w:rFonts w:eastAsiaTheme="minorEastAsia"/>
        </w:rPr>
      </w:pPr>
      <w:r>
        <w:rPr>
          <w:rFonts w:eastAsiaTheme="minorEastAsia"/>
        </w:rPr>
        <w:t>If the vessel deviates from its forward trajectory during the passive phase, the movement of the trawl will also be reduced.</w:t>
      </w:r>
    </w:p>
    <w:p w14:paraId="41DA6D9B" w14:textId="77777777" w:rsidR="00231F74" w:rsidRDefault="00231F74" w:rsidP="000256BC">
      <w:pPr>
        <w:pStyle w:val="ListBullet"/>
        <w:rPr>
          <w:rFonts w:eastAsiaTheme="minorEastAsia"/>
        </w:rPr>
      </w:pPr>
      <w:r>
        <w:rPr>
          <w:rFonts w:eastAsiaTheme="minorEastAsia"/>
        </w:rPr>
        <w:t>The liftoff of the footrope from the bottom occurs over a much wider time interval than the touchdown. It is unclear to what extent the length of the footrope makes contact with the sea bottom, or at which point the trawl doors lift from the bottom. In other words, the trawl catchability may be much reduced at an earlier time than that estimated from the liftoff.</w:t>
      </w:r>
    </w:p>
    <w:p w14:paraId="73ABAA26" w14:textId="77777777" w:rsidR="00231F74" w:rsidRPr="00405CFB" w:rsidRDefault="00231F74" w:rsidP="000256BC">
      <w:pPr>
        <w:pStyle w:val="ListBullet"/>
        <w:rPr>
          <w:rFonts w:eastAsiaTheme="minorEastAsia"/>
        </w:rPr>
      </w:pPr>
      <w:r>
        <w:rPr>
          <w:rFonts w:eastAsiaTheme="minorEastAsia"/>
        </w:rPr>
        <w:t xml:space="preserve">The trawl winch speed is unknown and </w:t>
      </w:r>
      <w:proofErr w:type="gramStart"/>
      <w:r>
        <w:rPr>
          <w:rFonts w:eastAsiaTheme="minorEastAsia"/>
        </w:rPr>
        <w:t>was known to be used</w:t>
      </w:r>
      <w:proofErr w:type="gramEnd"/>
      <w:r>
        <w:rPr>
          <w:rFonts w:eastAsiaTheme="minorEastAsia"/>
        </w:rPr>
        <w:t xml:space="preserve"> at different speeds at the beginning of the survey, as well as the last two days of the comparative survey.</w:t>
      </w:r>
    </w:p>
    <w:p w14:paraId="1BAB6D1E" w14:textId="77777777" w:rsidR="00231F74" w:rsidRPr="006D4089" w:rsidRDefault="00231F74" w:rsidP="000256BC">
      <w:pPr>
        <w:pStyle w:val="Heading3"/>
        <w:rPr>
          <w:lang w:val="en-CA"/>
        </w:rPr>
      </w:pPr>
      <w:bookmarkStart w:id="576" w:name="_Toc31285557"/>
      <w:r w:rsidRPr="006D4089">
        <w:rPr>
          <w:lang w:val="en-CA"/>
        </w:rPr>
        <w:t>Vessel movement during the passive phase:</w:t>
      </w:r>
      <w:bookmarkEnd w:id="576"/>
    </w:p>
    <w:p w14:paraId="1A85CE60" w14:textId="77777777" w:rsidR="00231F74" w:rsidRPr="00F9266C" w:rsidRDefault="00231F74" w:rsidP="000256BC">
      <w:pPr>
        <w:pStyle w:val="ListBullet"/>
      </w:pPr>
      <w:r>
        <w:t xml:space="preserve">Let the survey vessel move forward by an amount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where the </w:t>
      </w:r>
      <m:oMath>
        <m:r>
          <w:rPr>
            <w:rFonts w:ascii="Cambria Math" w:hAnsi="Cambria Math"/>
          </w:rPr>
          <m:t>p</m:t>
        </m:r>
      </m:oMath>
      <w:r>
        <w:t xml:space="preserve"> subscript refers to the passive phase. We can express this distance measure as the product of the average vessel speed over the duration of the passive phase times its duration </w:t>
      </w:r>
      <m:oMath>
        <m:sSub>
          <m:sSubPr>
            <m:ctrlPr>
              <w:rPr>
                <w:rFonts w:ascii="Cambria Math" w:hAnsi="Cambria Math"/>
                <w:i/>
              </w:rPr>
            </m:ctrlPr>
          </m:sSubPr>
          <m:e>
            <m:r>
              <w:rPr>
                <w:rFonts w:ascii="Cambria Math" w:hAnsi="Cambria Math"/>
              </w:rPr>
              <m:t>t</m:t>
            </m:r>
          </m:e>
          <m:sub>
            <m:r>
              <w:rPr>
                <w:rFonts w:ascii="Cambria Math" w:hAnsi="Cambria Math"/>
              </w:rPr>
              <m:t>ϕ</m:t>
            </m:r>
          </m:sub>
        </m:sSub>
      </m:oMath>
      <w:r>
        <w:rPr>
          <w:rFonts w:eastAsiaTheme="minorEastAsia"/>
        </w:rPr>
        <w:t xml:space="preserve">. In this sense, the distance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is proportional to water depth and inversely proportional to winch speed, given the above equation for </w:t>
      </w:r>
      <m:oMath>
        <m:sSub>
          <m:sSubPr>
            <m:ctrlPr>
              <w:rPr>
                <w:rFonts w:ascii="Cambria Math" w:hAnsi="Cambria Math"/>
                <w:i/>
              </w:rPr>
            </m:ctrlPr>
          </m:sSubPr>
          <m:e>
            <m:r>
              <w:rPr>
                <w:rFonts w:ascii="Cambria Math" w:hAnsi="Cambria Math"/>
              </w:rPr>
              <m:t>t</m:t>
            </m:r>
          </m:e>
          <m:sub>
            <m:r>
              <w:rPr>
                <w:rFonts w:ascii="Cambria Math" w:hAnsi="Cambria Math"/>
              </w:rPr>
              <m:t>ϕ</m:t>
            </m:r>
          </m:sub>
        </m:sSub>
      </m:oMath>
      <w:r>
        <w:rPr>
          <w:rFonts w:eastAsiaTheme="minorEastAsia"/>
        </w:rPr>
        <w:t>.</w:t>
      </w:r>
    </w:p>
    <w:p w14:paraId="1A4AEE60" w14:textId="77777777" w:rsidR="00231F74" w:rsidRPr="00F9266C" w:rsidRDefault="00231F74" w:rsidP="000256BC">
      <w:pPr>
        <w:pStyle w:val="ListBullet"/>
      </w:pPr>
      <w:r>
        <w:t xml:space="preserve">The value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Pr="00F9266C">
        <w:rPr>
          <w:rFonts w:eastAsiaTheme="minorEastAsia"/>
        </w:rPr>
        <w:t xml:space="preserve"> is also generally known, though it may be complicated by deviations from linearity by the survey vessel</w:t>
      </w:r>
      <w:r>
        <w:rPr>
          <w:rFonts w:eastAsiaTheme="minorEastAsia"/>
        </w:rPr>
        <w:t>.</w:t>
      </w:r>
    </w:p>
    <w:p w14:paraId="47A7A6E0" w14:textId="77777777" w:rsidR="00231F74" w:rsidRDefault="00231F74" w:rsidP="00231F74">
      <w:pPr>
        <w:rPr>
          <w:b/>
        </w:rPr>
      </w:pPr>
      <w:r>
        <w:rPr>
          <w:b/>
        </w:rPr>
        <w:br w:type="page"/>
      </w:r>
    </w:p>
    <w:p w14:paraId="05B9BC97" w14:textId="77777777" w:rsidR="00231F74" w:rsidRDefault="00A855AE" w:rsidP="000256BC">
      <w:pPr>
        <w:pStyle w:val="Heading2"/>
      </w:pPr>
      <w:bookmarkStart w:id="577" w:name="_Toc31285558"/>
      <w:r>
        <w:lastRenderedPageBreak/>
        <w:t>APPENDIX D</w:t>
      </w:r>
      <w:r w:rsidR="00231F74">
        <w:t>: Catch Analysis MultiBUGS Program</w:t>
      </w:r>
      <w:bookmarkEnd w:id="577"/>
    </w:p>
    <w:p w14:paraId="41849ED5" w14:textId="77777777" w:rsidR="00231F74" w:rsidRPr="00E1602B" w:rsidRDefault="00231F74" w:rsidP="000256BC">
      <w:pPr>
        <w:autoSpaceDE w:val="0"/>
        <w:autoSpaceDN w:val="0"/>
        <w:adjustRightInd w:val="0"/>
        <w:spacing w:before="0" w:after="0"/>
        <w:rPr>
          <w:rFonts w:ascii="Courier New" w:hAnsi="Courier New" w:cs="Courier New"/>
          <w:sz w:val="20"/>
        </w:rPr>
      </w:pPr>
      <w:proofErr w:type="gramStart"/>
      <w:r w:rsidRPr="00E1602B">
        <w:rPr>
          <w:rFonts w:ascii="Courier New" w:hAnsi="Courier New" w:cs="Courier New"/>
          <w:sz w:val="20"/>
        </w:rPr>
        <w:t>model</w:t>
      </w:r>
      <w:proofErr w:type="gramEnd"/>
      <w:r w:rsidRPr="00E1602B">
        <w:rPr>
          <w:rFonts w:ascii="Courier New" w:hAnsi="Courier New" w:cs="Courier New"/>
          <w:sz w:val="20"/>
        </w:rPr>
        <w:t>{</w:t>
      </w:r>
    </w:p>
    <w:p w14:paraId="17CE3124"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Simulate swept area variables:</w:t>
      </w:r>
    </w:p>
    <w:p w14:paraId="5C3FEACC"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for</w:t>
      </w:r>
      <w:proofErr w:type="gramEnd"/>
      <w:r w:rsidRPr="00E1602B">
        <w:rPr>
          <w:rFonts w:ascii="Courier New" w:hAnsi="Courier New" w:cs="Courier New"/>
          <w:sz w:val="20"/>
        </w:rPr>
        <w:t xml:space="preserve"> (</w:t>
      </w:r>
      <w:proofErr w:type="spellStart"/>
      <w:r w:rsidRPr="00E1602B">
        <w:rPr>
          <w:rFonts w:ascii="Courier New" w:hAnsi="Courier New" w:cs="Courier New"/>
          <w:sz w:val="20"/>
        </w:rPr>
        <w:t>i</w:t>
      </w:r>
      <w:proofErr w:type="spellEnd"/>
      <w:r w:rsidRPr="00E1602B">
        <w:rPr>
          <w:rFonts w:ascii="Courier New" w:hAnsi="Courier New" w:cs="Courier New"/>
          <w:sz w:val="20"/>
        </w:rPr>
        <w:t xml:space="preserve"> in 1:n_station){</w:t>
      </w:r>
    </w:p>
    <w:p w14:paraId="1B1F8135"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for</w:t>
      </w:r>
      <w:proofErr w:type="gramEnd"/>
      <w:r w:rsidRPr="00E1602B">
        <w:rPr>
          <w:rFonts w:ascii="Courier New" w:hAnsi="Courier New" w:cs="Courier New"/>
          <w:sz w:val="20"/>
        </w:rPr>
        <w:t xml:space="preserve"> (j in 1:n_vessel){</w:t>
      </w:r>
    </w:p>
    <w:p w14:paraId="22AC93B7"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Swept area during active trawling:</w:t>
      </w:r>
    </w:p>
    <w:p w14:paraId="51AB9591"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tau</w:t>
      </w:r>
      <w:proofErr w:type="gramEnd"/>
      <w:r w:rsidRPr="00E1602B">
        <w:rPr>
          <w:rFonts w:ascii="Courier New" w:hAnsi="Courier New" w:cs="Courier New"/>
          <w:sz w:val="20"/>
        </w:rPr>
        <w:t>_area</w:t>
      </w:r>
      <w:proofErr w:type="spell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 &lt;- pow(</w:t>
      </w:r>
      <w:proofErr w:type="spellStart"/>
      <w:r w:rsidRPr="00E1602B">
        <w:rPr>
          <w:rFonts w:ascii="Courier New" w:hAnsi="Courier New" w:cs="Courier New"/>
          <w:sz w:val="20"/>
        </w:rPr>
        <w:t>area_sigma</w:t>
      </w:r>
      <w:proofErr w:type="spell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 -2)</w:t>
      </w:r>
    </w:p>
    <w:p w14:paraId="3E95BD75"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tmp</w:t>
      </w:r>
      <w:proofErr w:type="spellEnd"/>
      <w:proofErr w:type="gram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 xml:space="preserve">] ~ </w:t>
      </w:r>
      <w:proofErr w:type="spellStart"/>
      <w:r w:rsidRPr="00E1602B">
        <w:rPr>
          <w:rFonts w:ascii="Courier New" w:hAnsi="Courier New" w:cs="Courier New"/>
          <w:sz w:val="20"/>
        </w:rPr>
        <w:t>dnorm</w:t>
      </w:r>
      <w:proofErr w:type="spellEnd"/>
      <w:r w:rsidRPr="00E1602B">
        <w:rPr>
          <w:rFonts w:ascii="Courier New" w:hAnsi="Courier New" w:cs="Courier New"/>
          <w:sz w:val="20"/>
        </w:rPr>
        <w:t>(</w:t>
      </w:r>
      <w:proofErr w:type="spellStart"/>
      <w:r w:rsidRPr="00E1602B">
        <w:rPr>
          <w:rFonts w:ascii="Courier New" w:hAnsi="Courier New" w:cs="Courier New"/>
          <w:sz w:val="20"/>
        </w:rPr>
        <w:t>area_mu</w:t>
      </w:r>
      <w:proofErr w:type="spell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 xml:space="preserve">], </w:t>
      </w:r>
      <w:proofErr w:type="spellStart"/>
      <w:r w:rsidRPr="00E1602B">
        <w:rPr>
          <w:rFonts w:ascii="Courier New" w:hAnsi="Courier New" w:cs="Courier New"/>
          <w:sz w:val="20"/>
        </w:rPr>
        <w:t>tau_area</w:t>
      </w:r>
      <w:proofErr w:type="spell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 I(0, )</w:t>
      </w:r>
    </w:p>
    <w:p w14:paraId="11920CEB"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area</w:t>
      </w:r>
      <w:proofErr w:type="gram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 &lt;- cut(</w:t>
      </w:r>
      <w:proofErr w:type="spellStart"/>
      <w:r w:rsidRPr="00E1602B">
        <w:rPr>
          <w:rFonts w:ascii="Courier New" w:hAnsi="Courier New" w:cs="Courier New"/>
          <w:sz w:val="20"/>
        </w:rPr>
        <w:t>tmp</w:t>
      </w:r>
      <w:proofErr w:type="spell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w:t>
      </w:r>
    </w:p>
    <w:p w14:paraId="2B065DED" w14:textId="77777777" w:rsidR="00231F74" w:rsidRPr="00E1602B" w:rsidRDefault="00231F74" w:rsidP="000256BC">
      <w:pPr>
        <w:autoSpaceDE w:val="0"/>
        <w:autoSpaceDN w:val="0"/>
        <w:adjustRightInd w:val="0"/>
        <w:spacing w:before="0" w:after="0"/>
        <w:rPr>
          <w:rFonts w:ascii="Courier New" w:hAnsi="Courier New" w:cs="Courier New"/>
          <w:sz w:val="20"/>
        </w:rPr>
      </w:pPr>
    </w:p>
    <w:p w14:paraId="2E4E1CAC"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Swept area for passive trawling:</w:t>
      </w:r>
    </w:p>
    <w:p w14:paraId="05AEC895"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area</w:t>
      </w:r>
      <w:proofErr w:type="gramEnd"/>
      <w:r w:rsidRPr="00E1602B">
        <w:rPr>
          <w:rFonts w:ascii="Courier New" w:hAnsi="Courier New" w:cs="Courier New"/>
          <w:sz w:val="20"/>
        </w:rPr>
        <w:t>_passive</w:t>
      </w:r>
      <w:proofErr w:type="spell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 xml:space="preserve">] &lt;- </w:t>
      </w:r>
      <w:proofErr w:type="spellStart"/>
      <w:r w:rsidRPr="00E1602B">
        <w:rPr>
          <w:rFonts w:ascii="Courier New" w:hAnsi="Courier New" w:cs="Courier New"/>
          <w:sz w:val="20"/>
        </w:rPr>
        <w:t>area_passive_mu</w:t>
      </w:r>
      <w:proofErr w:type="spell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w:t>
      </w:r>
    </w:p>
    <w:p w14:paraId="1D51A44B"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        </w:t>
      </w:r>
    </w:p>
    <w:p w14:paraId="60189282"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
    <w:p w14:paraId="29B96716" w14:textId="77777777" w:rsidR="00231F74" w:rsidRPr="00E1602B" w:rsidRDefault="00231F74" w:rsidP="000256BC">
      <w:pPr>
        <w:autoSpaceDE w:val="0"/>
        <w:autoSpaceDN w:val="0"/>
        <w:adjustRightInd w:val="0"/>
        <w:spacing w:before="0" w:after="0"/>
        <w:rPr>
          <w:rFonts w:ascii="Courier New" w:hAnsi="Courier New" w:cs="Courier New"/>
          <w:sz w:val="20"/>
        </w:rPr>
      </w:pPr>
    </w:p>
    <w:p w14:paraId="48B47302"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xml:space="preserve"># Station-level </w:t>
      </w:r>
      <w:proofErr w:type="gramStart"/>
      <w:r w:rsidRPr="00E1602B">
        <w:rPr>
          <w:rFonts w:ascii="Courier New" w:hAnsi="Courier New" w:cs="Courier New"/>
          <w:color w:val="0000FF"/>
          <w:sz w:val="20"/>
        </w:rPr>
        <w:t>effects</w:t>
      </w:r>
      <w:proofErr w:type="gramEnd"/>
      <w:r w:rsidRPr="00E1602B">
        <w:rPr>
          <w:rFonts w:ascii="Courier New" w:hAnsi="Courier New" w:cs="Courier New"/>
          <w:color w:val="0000FF"/>
          <w:sz w:val="20"/>
        </w:rPr>
        <w:t xml:space="preserve"> priors:</w:t>
      </w:r>
    </w:p>
    <w:p w14:paraId="4DAD0086"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tau</w:t>
      </w:r>
      <w:proofErr w:type="gramEnd"/>
      <w:r w:rsidRPr="00E1602B">
        <w:rPr>
          <w:rFonts w:ascii="Courier New" w:hAnsi="Courier New" w:cs="Courier New"/>
          <w:sz w:val="20"/>
        </w:rPr>
        <w:t>_station</w:t>
      </w:r>
      <w:proofErr w:type="spellEnd"/>
      <w:r w:rsidRPr="00E1602B">
        <w:rPr>
          <w:rFonts w:ascii="Courier New" w:hAnsi="Courier New" w:cs="Courier New"/>
          <w:sz w:val="20"/>
        </w:rPr>
        <w:t xml:space="preserve"> ~ </w:t>
      </w:r>
      <w:proofErr w:type="spellStart"/>
      <w:r w:rsidRPr="00E1602B">
        <w:rPr>
          <w:rFonts w:ascii="Courier New" w:hAnsi="Courier New" w:cs="Courier New"/>
          <w:sz w:val="20"/>
        </w:rPr>
        <w:t>dgamma</w:t>
      </w:r>
      <w:proofErr w:type="spellEnd"/>
      <w:r w:rsidRPr="00E1602B">
        <w:rPr>
          <w:rFonts w:ascii="Courier New" w:hAnsi="Courier New" w:cs="Courier New"/>
          <w:sz w:val="20"/>
        </w:rPr>
        <w:t>(0.001, 0.001)</w:t>
      </w:r>
    </w:p>
    <w:p w14:paraId="00F9E4A2"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sigma</w:t>
      </w:r>
      <w:proofErr w:type="gramEnd"/>
      <w:r w:rsidRPr="00E1602B">
        <w:rPr>
          <w:rFonts w:ascii="Courier New" w:hAnsi="Courier New" w:cs="Courier New"/>
          <w:sz w:val="20"/>
        </w:rPr>
        <w:t>_station</w:t>
      </w:r>
      <w:proofErr w:type="spellEnd"/>
      <w:r w:rsidRPr="00E1602B">
        <w:rPr>
          <w:rFonts w:ascii="Courier New" w:hAnsi="Courier New" w:cs="Courier New"/>
          <w:sz w:val="20"/>
        </w:rPr>
        <w:t xml:space="preserve"> &lt;- pow(</w:t>
      </w:r>
      <w:proofErr w:type="spellStart"/>
      <w:r w:rsidRPr="00E1602B">
        <w:rPr>
          <w:rFonts w:ascii="Courier New" w:hAnsi="Courier New" w:cs="Courier New"/>
          <w:sz w:val="20"/>
        </w:rPr>
        <w:t>tau_station</w:t>
      </w:r>
      <w:proofErr w:type="spellEnd"/>
      <w:r w:rsidRPr="00E1602B">
        <w:rPr>
          <w:rFonts w:ascii="Courier New" w:hAnsi="Courier New" w:cs="Courier New"/>
          <w:sz w:val="20"/>
        </w:rPr>
        <w:t>, -0.5)</w:t>
      </w:r>
    </w:p>
    <w:p w14:paraId="0DC4C710"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for</w:t>
      </w:r>
      <w:proofErr w:type="gramEnd"/>
      <w:r w:rsidRPr="00E1602B">
        <w:rPr>
          <w:rFonts w:ascii="Courier New" w:hAnsi="Courier New" w:cs="Courier New"/>
          <w:sz w:val="20"/>
        </w:rPr>
        <w:t xml:space="preserve"> (</w:t>
      </w:r>
      <w:proofErr w:type="spellStart"/>
      <w:r w:rsidRPr="00E1602B">
        <w:rPr>
          <w:rFonts w:ascii="Courier New" w:hAnsi="Courier New" w:cs="Courier New"/>
          <w:sz w:val="20"/>
        </w:rPr>
        <w:t>i</w:t>
      </w:r>
      <w:proofErr w:type="spellEnd"/>
      <w:r w:rsidRPr="00E1602B">
        <w:rPr>
          <w:rFonts w:ascii="Courier New" w:hAnsi="Courier New" w:cs="Courier New"/>
          <w:sz w:val="20"/>
        </w:rPr>
        <w:t xml:space="preserve"> in 1:n_station){</w:t>
      </w:r>
    </w:p>
    <w:p w14:paraId="51156ABC"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station</w:t>
      </w:r>
      <w:proofErr w:type="gramEnd"/>
      <w:r w:rsidRPr="00E1602B">
        <w:rPr>
          <w:rFonts w:ascii="Courier New" w:hAnsi="Courier New" w:cs="Courier New"/>
          <w:sz w:val="20"/>
        </w:rPr>
        <w:t>_effect</w:t>
      </w:r>
      <w:proofErr w:type="spellEnd"/>
      <w:r w:rsidRPr="00E1602B">
        <w:rPr>
          <w:rFonts w:ascii="Courier New" w:hAnsi="Courier New" w:cs="Courier New"/>
          <w:sz w:val="20"/>
        </w:rPr>
        <w:t>[</w:t>
      </w:r>
      <w:proofErr w:type="spellStart"/>
      <w:r w:rsidRPr="00E1602B">
        <w:rPr>
          <w:rFonts w:ascii="Courier New" w:hAnsi="Courier New" w:cs="Courier New"/>
          <w:sz w:val="20"/>
        </w:rPr>
        <w:t>i</w:t>
      </w:r>
      <w:proofErr w:type="spellEnd"/>
      <w:r w:rsidRPr="00E1602B">
        <w:rPr>
          <w:rFonts w:ascii="Courier New" w:hAnsi="Courier New" w:cs="Courier New"/>
          <w:sz w:val="20"/>
        </w:rPr>
        <w:t xml:space="preserve">] ~ </w:t>
      </w:r>
      <w:proofErr w:type="spellStart"/>
      <w:r w:rsidRPr="00E1602B">
        <w:rPr>
          <w:rFonts w:ascii="Courier New" w:hAnsi="Courier New" w:cs="Courier New"/>
          <w:sz w:val="20"/>
        </w:rPr>
        <w:t>dnorm</w:t>
      </w:r>
      <w:proofErr w:type="spellEnd"/>
      <w:r w:rsidRPr="00E1602B">
        <w:rPr>
          <w:rFonts w:ascii="Courier New" w:hAnsi="Courier New" w:cs="Courier New"/>
          <w:sz w:val="20"/>
        </w:rPr>
        <w:t xml:space="preserve">(0, </w:t>
      </w:r>
      <w:proofErr w:type="spellStart"/>
      <w:r w:rsidRPr="00E1602B">
        <w:rPr>
          <w:rFonts w:ascii="Courier New" w:hAnsi="Courier New" w:cs="Courier New"/>
          <w:sz w:val="20"/>
        </w:rPr>
        <w:t>tau_station</w:t>
      </w:r>
      <w:proofErr w:type="spellEnd"/>
      <w:r w:rsidRPr="00E1602B">
        <w:rPr>
          <w:rFonts w:ascii="Courier New" w:hAnsi="Courier New" w:cs="Courier New"/>
          <w:sz w:val="20"/>
        </w:rPr>
        <w:t>)</w:t>
      </w:r>
    </w:p>
    <w:p w14:paraId="3DAC7CEF"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
    <w:p w14:paraId="1D41BBB0"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
    <w:p w14:paraId="7DCA00C3"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Vessel effects:</w:t>
      </w:r>
    </w:p>
    <w:p w14:paraId="498C3106"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vessel</w:t>
      </w:r>
      <w:proofErr w:type="gramEnd"/>
      <w:r w:rsidRPr="00E1602B">
        <w:rPr>
          <w:rFonts w:ascii="Courier New" w:hAnsi="Courier New" w:cs="Courier New"/>
          <w:sz w:val="20"/>
        </w:rPr>
        <w:t>_effect</w:t>
      </w:r>
      <w:proofErr w:type="spellEnd"/>
      <w:r w:rsidRPr="00E1602B">
        <w:rPr>
          <w:rFonts w:ascii="Courier New" w:hAnsi="Courier New" w:cs="Courier New"/>
          <w:sz w:val="20"/>
        </w:rPr>
        <w:t xml:space="preserve"> ~ </w:t>
      </w:r>
      <w:proofErr w:type="spellStart"/>
      <w:r w:rsidRPr="00E1602B">
        <w:rPr>
          <w:rFonts w:ascii="Courier New" w:hAnsi="Courier New" w:cs="Courier New"/>
          <w:sz w:val="20"/>
        </w:rPr>
        <w:t>dnorm</w:t>
      </w:r>
      <w:proofErr w:type="spellEnd"/>
      <w:r w:rsidRPr="00E1602B">
        <w:rPr>
          <w:rFonts w:ascii="Courier New" w:hAnsi="Courier New" w:cs="Courier New"/>
          <w:sz w:val="20"/>
        </w:rPr>
        <w:t>(0, 0.001)</w:t>
      </w:r>
    </w:p>
    <w:p w14:paraId="22419A82"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
    <w:p w14:paraId="49D13336"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Boulder effect:</w:t>
      </w:r>
    </w:p>
    <w:p w14:paraId="79A66B1E"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boulder</w:t>
      </w:r>
      <w:proofErr w:type="gramEnd"/>
      <w:r w:rsidRPr="00E1602B">
        <w:rPr>
          <w:rFonts w:ascii="Courier New" w:hAnsi="Courier New" w:cs="Courier New"/>
          <w:sz w:val="20"/>
        </w:rPr>
        <w:t>_effect</w:t>
      </w:r>
      <w:proofErr w:type="spellEnd"/>
      <w:r w:rsidRPr="00E1602B">
        <w:rPr>
          <w:rFonts w:ascii="Courier New" w:hAnsi="Courier New" w:cs="Courier New"/>
          <w:sz w:val="20"/>
        </w:rPr>
        <w:t xml:space="preserve"> ~ </w:t>
      </w:r>
      <w:proofErr w:type="spellStart"/>
      <w:r w:rsidRPr="00E1602B">
        <w:rPr>
          <w:rFonts w:ascii="Courier New" w:hAnsi="Courier New" w:cs="Courier New"/>
          <w:sz w:val="20"/>
        </w:rPr>
        <w:t>dnorm</w:t>
      </w:r>
      <w:proofErr w:type="spellEnd"/>
      <w:r w:rsidRPr="00E1602B">
        <w:rPr>
          <w:rFonts w:ascii="Courier New" w:hAnsi="Courier New" w:cs="Courier New"/>
          <w:sz w:val="20"/>
        </w:rPr>
        <w:t xml:space="preserve">(0, 0.001)  </w:t>
      </w:r>
    </w:p>
    <w:p w14:paraId="00684933" w14:textId="77777777" w:rsidR="00231F74" w:rsidRPr="00E1602B" w:rsidRDefault="00231F74" w:rsidP="000256BC">
      <w:pPr>
        <w:autoSpaceDE w:val="0"/>
        <w:autoSpaceDN w:val="0"/>
        <w:adjustRightInd w:val="0"/>
        <w:spacing w:before="0" w:after="0"/>
        <w:rPr>
          <w:rFonts w:ascii="Courier New" w:hAnsi="Courier New" w:cs="Courier New"/>
          <w:sz w:val="20"/>
        </w:rPr>
      </w:pPr>
    </w:p>
    <w:p w14:paraId="3BCCE133"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xml:space="preserve"># Gamma shape parameter:  </w:t>
      </w:r>
      <w:r w:rsidRPr="00E1602B">
        <w:rPr>
          <w:rFonts w:ascii="Courier New" w:hAnsi="Courier New" w:cs="Courier New"/>
          <w:sz w:val="20"/>
        </w:rPr>
        <w:t xml:space="preserve">       </w:t>
      </w:r>
    </w:p>
    <w:p w14:paraId="3DE839CB" w14:textId="77777777" w:rsidR="00231F74" w:rsidRPr="00C14E1F" w:rsidRDefault="00231F74" w:rsidP="000256BC">
      <w:pPr>
        <w:autoSpaceDE w:val="0"/>
        <w:autoSpaceDN w:val="0"/>
        <w:adjustRightInd w:val="0"/>
        <w:spacing w:before="0" w:after="0"/>
        <w:rPr>
          <w:rFonts w:ascii="Courier New" w:hAnsi="Courier New" w:cs="Courier New"/>
          <w:sz w:val="20"/>
          <w:lang w:val="fr-CA"/>
        </w:rPr>
      </w:pPr>
      <w:r w:rsidRPr="00E1602B">
        <w:rPr>
          <w:rFonts w:ascii="Courier New" w:hAnsi="Courier New" w:cs="Courier New"/>
          <w:sz w:val="20"/>
        </w:rPr>
        <w:t xml:space="preserve">   </w:t>
      </w:r>
      <w:proofErr w:type="gramStart"/>
      <w:r w:rsidRPr="00C14E1F">
        <w:rPr>
          <w:rFonts w:ascii="Courier New" w:hAnsi="Courier New" w:cs="Courier New"/>
          <w:sz w:val="20"/>
          <w:lang w:val="fr-CA"/>
        </w:rPr>
        <w:t>r</w:t>
      </w:r>
      <w:proofErr w:type="gramEnd"/>
      <w:r w:rsidRPr="00C14E1F">
        <w:rPr>
          <w:rFonts w:ascii="Courier New" w:hAnsi="Courier New" w:cs="Courier New"/>
          <w:sz w:val="20"/>
          <w:lang w:val="fr-CA"/>
        </w:rPr>
        <w:t xml:space="preserve"> ~ </w:t>
      </w:r>
      <w:proofErr w:type="spellStart"/>
      <w:r w:rsidRPr="00C14E1F">
        <w:rPr>
          <w:rFonts w:ascii="Courier New" w:hAnsi="Courier New" w:cs="Courier New"/>
          <w:sz w:val="20"/>
          <w:lang w:val="fr-CA"/>
        </w:rPr>
        <w:t>dunif</w:t>
      </w:r>
      <w:proofErr w:type="spellEnd"/>
      <w:r w:rsidRPr="00C14E1F">
        <w:rPr>
          <w:rFonts w:ascii="Courier New" w:hAnsi="Courier New" w:cs="Courier New"/>
          <w:sz w:val="20"/>
          <w:lang w:val="fr-CA"/>
        </w:rPr>
        <w:t xml:space="preserve">(0, 1000)   </w:t>
      </w:r>
    </w:p>
    <w:p w14:paraId="10FE07ED" w14:textId="77777777" w:rsidR="00231F74" w:rsidRPr="00C14E1F" w:rsidRDefault="00231F74" w:rsidP="000256BC">
      <w:pPr>
        <w:autoSpaceDE w:val="0"/>
        <w:autoSpaceDN w:val="0"/>
        <w:adjustRightInd w:val="0"/>
        <w:spacing w:before="0" w:after="0"/>
        <w:rPr>
          <w:rFonts w:ascii="Courier New" w:hAnsi="Courier New" w:cs="Courier New"/>
          <w:sz w:val="20"/>
          <w:lang w:val="fr-CA"/>
        </w:rPr>
      </w:pPr>
    </w:p>
    <w:p w14:paraId="7C82C724" w14:textId="77777777" w:rsidR="00231F74" w:rsidRPr="00E1602B" w:rsidRDefault="00231F74" w:rsidP="000256BC">
      <w:pPr>
        <w:autoSpaceDE w:val="0"/>
        <w:autoSpaceDN w:val="0"/>
        <w:adjustRightInd w:val="0"/>
        <w:spacing w:before="0" w:after="0"/>
        <w:rPr>
          <w:rFonts w:ascii="Courier New" w:hAnsi="Courier New" w:cs="Courier New"/>
          <w:sz w:val="20"/>
          <w:lang w:val="fr-CA"/>
        </w:rPr>
      </w:pPr>
      <w:r w:rsidRPr="00C14E1F">
        <w:rPr>
          <w:rFonts w:ascii="Courier New" w:hAnsi="Courier New" w:cs="Courier New"/>
          <w:sz w:val="20"/>
          <w:lang w:val="fr-CA"/>
        </w:rPr>
        <w:t xml:space="preserve">   </w:t>
      </w:r>
      <w:r w:rsidRPr="00E1602B">
        <w:rPr>
          <w:rFonts w:ascii="Courier New" w:hAnsi="Courier New" w:cs="Courier New"/>
          <w:color w:val="0000FF"/>
          <w:sz w:val="20"/>
          <w:lang w:val="fr-CA"/>
        </w:rPr>
        <w:t xml:space="preserve"># </w:t>
      </w:r>
      <w:proofErr w:type="spellStart"/>
      <w:r w:rsidRPr="00E1602B">
        <w:rPr>
          <w:rFonts w:ascii="Courier New" w:hAnsi="Courier New" w:cs="Courier New"/>
          <w:color w:val="0000FF"/>
          <w:sz w:val="20"/>
          <w:lang w:val="fr-CA"/>
        </w:rPr>
        <w:t>Logit-scale</w:t>
      </w:r>
      <w:proofErr w:type="spellEnd"/>
      <w:r w:rsidRPr="00E1602B">
        <w:rPr>
          <w:rFonts w:ascii="Courier New" w:hAnsi="Courier New" w:cs="Courier New"/>
          <w:color w:val="0000FF"/>
          <w:sz w:val="20"/>
          <w:lang w:val="fr-CA"/>
        </w:rPr>
        <w:t xml:space="preserve"> </w:t>
      </w:r>
      <w:proofErr w:type="spellStart"/>
      <w:r w:rsidRPr="00E1602B">
        <w:rPr>
          <w:rFonts w:ascii="Courier New" w:hAnsi="Courier New" w:cs="Courier New"/>
          <w:color w:val="0000FF"/>
          <w:sz w:val="20"/>
          <w:lang w:val="fr-CA"/>
        </w:rPr>
        <w:t>intercept</w:t>
      </w:r>
      <w:proofErr w:type="spellEnd"/>
      <w:r w:rsidRPr="00E1602B">
        <w:rPr>
          <w:rFonts w:ascii="Courier New" w:hAnsi="Courier New" w:cs="Courier New"/>
          <w:color w:val="0000FF"/>
          <w:sz w:val="20"/>
          <w:lang w:val="fr-CA"/>
        </w:rPr>
        <w:t>:</w:t>
      </w:r>
    </w:p>
    <w:p w14:paraId="401EAB30" w14:textId="77777777" w:rsidR="00231F74" w:rsidRPr="00C14E1F"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lang w:val="fr-CA"/>
        </w:rPr>
        <w:t xml:space="preserve">   </w:t>
      </w:r>
      <w:proofErr w:type="gramStart"/>
      <w:r w:rsidRPr="00C14E1F">
        <w:rPr>
          <w:rFonts w:ascii="Courier New" w:hAnsi="Courier New" w:cs="Courier New"/>
          <w:sz w:val="20"/>
        </w:rPr>
        <w:t>alpha</w:t>
      </w:r>
      <w:proofErr w:type="gramEnd"/>
      <w:r w:rsidRPr="00C14E1F">
        <w:rPr>
          <w:rFonts w:ascii="Courier New" w:hAnsi="Courier New" w:cs="Courier New"/>
          <w:sz w:val="20"/>
        </w:rPr>
        <w:t xml:space="preserve"> ~ </w:t>
      </w:r>
      <w:proofErr w:type="spellStart"/>
      <w:r w:rsidRPr="00C14E1F">
        <w:rPr>
          <w:rFonts w:ascii="Courier New" w:hAnsi="Courier New" w:cs="Courier New"/>
          <w:sz w:val="20"/>
        </w:rPr>
        <w:t>dnorm</w:t>
      </w:r>
      <w:proofErr w:type="spellEnd"/>
      <w:r w:rsidRPr="00C14E1F">
        <w:rPr>
          <w:rFonts w:ascii="Courier New" w:hAnsi="Courier New" w:cs="Courier New"/>
          <w:sz w:val="20"/>
        </w:rPr>
        <w:t xml:space="preserve">(0, 0.001)      </w:t>
      </w:r>
    </w:p>
    <w:p w14:paraId="739A14B2" w14:textId="77777777" w:rsidR="00231F74" w:rsidRPr="00C14E1F" w:rsidRDefault="00231F74" w:rsidP="000256BC">
      <w:pPr>
        <w:autoSpaceDE w:val="0"/>
        <w:autoSpaceDN w:val="0"/>
        <w:adjustRightInd w:val="0"/>
        <w:spacing w:before="0" w:after="0"/>
        <w:rPr>
          <w:rFonts w:ascii="Courier New" w:hAnsi="Courier New" w:cs="Courier New"/>
          <w:color w:val="0000FF"/>
          <w:sz w:val="20"/>
        </w:rPr>
      </w:pPr>
      <w:r w:rsidRPr="00C14E1F">
        <w:rPr>
          <w:rFonts w:ascii="Courier New" w:hAnsi="Courier New" w:cs="Courier New"/>
          <w:sz w:val="20"/>
        </w:rPr>
        <w:t xml:space="preserve">         </w:t>
      </w:r>
    </w:p>
    <w:p w14:paraId="7918DCB5" w14:textId="77777777" w:rsidR="00231F74" w:rsidRPr="00E1602B" w:rsidRDefault="00231F74" w:rsidP="000256BC">
      <w:pPr>
        <w:autoSpaceDE w:val="0"/>
        <w:autoSpaceDN w:val="0"/>
        <w:adjustRightInd w:val="0"/>
        <w:spacing w:before="0" w:after="0"/>
        <w:rPr>
          <w:rFonts w:ascii="Courier New" w:hAnsi="Courier New" w:cs="Courier New"/>
          <w:sz w:val="20"/>
        </w:rPr>
      </w:pPr>
      <w:r w:rsidRPr="00C14E1F">
        <w:rPr>
          <w:rFonts w:ascii="Courier New" w:hAnsi="Courier New" w:cs="Courier New"/>
          <w:color w:val="0000FF"/>
          <w:sz w:val="20"/>
        </w:rPr>
        <w:t xml:space="preserve">   </w:t>
      </w:r>
      <w:r w:rsidRPr="00E1602B">
        <w:rPr>
          <w:rFonts w:ascii="Courier New" w:hAnsi="Courier New" w:cs="Courier New"/>
          <w:color w:val="0000FF"/>
          <w:sz w:val="20"/>
        </w:rPr>
        <w:t># Define log-scale mean:</w:t>
      </w:r>
    </w:p>
    <w:p w14:paraId="49D80942"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for</w:t>
      </w:r>
      <w:proofErr w:type="gramEnd"/>
      <w:r w:rsidRPr="00E1602B">
        <w:rPr>
          <w:rFonts w:ascii="Courier New" w:hAnsi="Courier New" w:cs="Courier New"/>
          <w:sz w:val="20"/>
        </w:rPr>
        <w:t xml:space="preserve"> (</w:t>
      </w:r>
      <w:proofErr w:type="spellStart"/>
      <w:r w:rsidRPr="00E1602B">
        <w:rPr>
          <w:rFonts w:ascii="Courier New" w:hAnsi="Courier New" w:cs="Courier New"/>
          <w:sz w:val="20"/>
        </w:rPr>
        <w:t>i</w:t>
      </w:r>
      <w:proofErr w:type="spellEnd"/>
      <w:r w:rsidRPr="00E1602B">
        <w:rPr>
          <w:rFonts w:ascii="Courier New" w:hAnsi="Courier New" w:cs="Courier New"/>
          <w:sz w:val="20"/>
        </w:rPr>
        <w:t xml:space="preserve"> in 1:n_station){</w:t>
      </w:r>
    </w:p>
    <w:p w14:paraId="7FE80C67"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for</w:t>
      </w:r>
      <w:proofErr w:type="gramEnd"/>
      <w:r w:rsidRPr="00E1602B">
        <w:rPr>
          <w:rFonts w:ascii="Courier New" w:hAnsi="Courier New" w:cs="Courier New"/>
          <w:sz w:val="20"/>
        </w:rPr>
        <w:t xml:space="preserve"> (j in 1:n_vessel){ </w:t>
      </w:r>
    </w:p>
    <w:p w14:paraId="0430CD0C"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log</w:t>
      </w:r>
      <w:proofErr w:type="gramEnd"/>
      <w:r w:rsidRPr="00E1602B">
        <w:rPr>
          <w:rFonts w:ascii="Courier New" w:hAnsi="Courier New" w:cs="Courier New"/>
          <w:sz w:val="20"/>
        </w:rPr>
        <w:t>(mu[</w:t>
      </w:r>
      <w:proofErr w:type="spellStart"/>
      <w:r w:rsidRPr="00E1602B">
        <w:rPr>
          <w:rFonts w:ascii="Courier New" w:hAnsi="Courier New" w:cs="Courier New"/>
          <w:sz w:val="20"/>
        </w:rPr>
        <w:t>i,j</w:t>
      </w:r>
      <w:proofErr w:type="spellEnd"/>
      <w:r w:rsidRPr="00E1602B">
        <w:rPr>
          <w:rFonts w:ascii="Courier New" w:hAnsi="Courier New" w:cs="Courier New"/>
          <w:sz w:val="20"/>
        </w:rPr>
        <w:t xml:space="preserve">]) &lt;- alpha + </w:t>
      </w:r>
    </w:p>
    <w:p w14:paraId="5F370220"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j</w:t>
      </w:r>
      <w:proofErr w:type="gramEnd"/>
      <w:r w:rsidRPr="00E1602B">
        <w:rPr>
          <w:rFonts w:ascii="Courier New" w:hAnsi="Courier New" w:cs="Courier New"/>
          <w:sz w:val="20"/>
        </w:rPr>
        <w:t>-1) * (</w:t>
      </w:r>
      <w:proofErr w:type="spellStart"/>
      <w:r w:rsidRPr="00E1602B">
        <w:rPr>
          <w:rFonts w:ascii="Courier New" w:hAnsi="Courier New" w:cs="Courier New"/>
          <w:sz w:val="20"/>
        </w:rPr>
        <w:t>vessel_effect</w:t>
      </w:r>
      <w:proofErr w:type="spellEnd"/>
      <w:r w:rsidRPr="00E1602B">
        <w:rPr>
          <w:rFonts w:ascii="Courier New" w:hAnsi="Courier New" w:cs="Courier New"/>
          <w:sz w:val="20"/>
        </w:rPr>
        <w:t xml:space="preserve">) + </w:t>
      </w:r>
    </w:p>
    <w:p w14:paraId="5C596B60"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station</w:t>
      </w:r>
      <w:proofErr w:type="gramEnd"/>
      <w:r w:rsidRPr="00E1602B">
        <w:rPr>
          <w:rFonts w:ascii="Courier New" w:hAnsi="Courier New" w:cs="Courier New"/>
          <w:sz w:val="20"/>
        </w:rPr>
        <w:t>_effect</w:t>
      </w:r>
      <w:proofErr w:type="spellEnd"/>
      <w:r w:rsidRPr="00E1602B">
        <w:rPr>
          <w:rFonts w:ascii="Courier New" w:hAnsi="Courier New" w:cs="Courier New"/>
          <w:sz w:val="20"/>
        </w:rPr>
        <w:t>[</w:t>
      </w:r>
      <w:proofErr w:type="spellStart"/>
      <w:r w:rsidRPr="00E1602B">
        <w:rPr>
          <w:rFonts w:ascii="Courier New" w:hAnsi="Courier New" w:cs="Courier New"/>
          <w:sz w:val="20"/>
        </w:rPr>
        <w:t>i</w:t>
      </w:r>
      <w:proofErr w:type="spellEnd"/>
      <w:r w:rsidRPr="00E1602B">
        <w:rPr>
          <w:rFonts w:ascii="Courier New" w:hAnsi="Courier New" w:cs="Courier New"/>
          <w:sz w:val="20"/>
        </w:rPr>
        <w:t xml:space="preserve">] + </w:t>
      </w:r>
    </w:p>
    <w:p w14:paraId="6D793556"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spellStart"/>
      <w:proofErr w:type="gramStart"/>
      <w:r w:rsidRPr="00E1602B">
        <w:rPr>
          <w:rFonts w:ascii="Courier New" w:hAnsi="Courier New" w:cs="Courier New"/>
          <w:sz w:val="20"/>
        </w:rPr>
        <w:t>boulder</w:t>
      </w:r>
      <w:proofErr w:type="gramEnd"/>
      <w:r w:rsidRPr="00E1602B">
        <w:rPr>
          <w:rFonts w:ascii="Courier New" w:hAnsi="Courier New" w:cs="Courier New"/>
          <w:sz w:val="20"/>
        </w:rPr>
        <w:t>_effect</w:t>
      </w:r>
      <w:proofErr w:type="spellEnd"/>
      <w:r w:rsidRPr="00E1602B">
        <w:rPr>
          <w:rFonts w:ascii="Courier New" w:hAnsi="Courier New" w:cs="Courier New"/>
          <w:sz w:val="20"/>
        </w:rPr>
        <w:t xml:space="preserve"> * boulder[</w:t>
      </w:r>
      <w:proofErr w:type="spellStart"/>
      <w:r w:rsidRPr="00E1602B">
        <w:rPr>
          <w:rFonts w:ascii="Courier New" w:hAnsi="Courier New" w:cs="Courier New"/>
          <w:sz w:val="20"/>
        </w:rPr>
        <w:t>i,j</w:t>
      </w:r>
      <w:proofErr w:type="spellEnd"/>
      <w:r w:rsidRPr="00E1602B">
        <w:rPr>
          <w:rFonts w:ascii="Courier New" w:hAnsi="Courier New" w:cs="Courier New"/>
          <w:sz w:val="20"/>
        </w:rPr>
        <w:t>] +</w:t>
      </w:r>
    </w:p>
    <w:p w14:paraId="5E0020EC"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log</w:t>
      </w:r>
      <w:proofErr w:type="gramEnd"/>
      <w:r w:rsidRPr="00E1602B">
        <w:rPr>
          <w:rFonts w:ascii="Courier New" w:hAnsi="Courier New" w:cs="Courier New"/>
          <w:sz w:val="20"/>
        </w:rPr>
        <w:t>(area[</w:t>
      </w:r>
      <w:proofErr w:type="spellStart"/>
      <w:r w:rsidRPr="00E1602B">
        <w:rPr>
          <w:rFonts w:ascii="Courier New" w:hAnsi="Courier New" w:cs="Courier New"/>
          <w:sz w:val="20"/>
        </w:rPr>
        <w:t>i,j</w:t>
      </w:r>
      <w:proofErr w:type="spellEnd"/>
      <w:r w:rsidRPr="00E1602B">
        <w:rPr>
          <w:rFonts w:ascii="Courier New" w:hAnsi="Courier New" w:cs="Courier New"/>
          <w:sz w:val="20"/>
        </w:rPr>
        <w:t xml:space="preserve">] + </w:t>
      </w:r>
      <w:proofErr w:type="spellStart"/>
      <w:r w:rsidRPr="00E1602B">
        <w:rPr>
          <w:rFonts w:ascii="Courier New" w:hAnsi="Courier New" w:cs="Courier New"/>
          <w:sz w:val="20"/>
        </w:rPr>
        <w:t>area_passive</w:t>
      </w:r>
      <w:proofErr w:type="spell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w:t>
      </w:r>
    </w:p>
    <w:p w14:paraId="45FBE12A" w14:textId="77777777" w:rsidR="00231F74" w:rsidRPr="00E1602B" w:rsidRDefault="00231F74" w:rsidP="000256BC">
      <w:pPr>
        <w:autoSpaceDE w:val="0"/>
        <w:autoSpaceDN w:val="0"/>
        <w:adjustRightInd w:val="0"/>
        <w:spacing w:before="0" w:after="0"/>
        <w:rPr>
          <w:rFonts w:ascii="Courier New" w:hAnsi="Courier New" w:cs="Courier New"/>
          <w:sz w:val="20"/>
        </w:rPr>
      </w:pPr>
    </w:p>
    <w:p w14:paraId="6AF9E385"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Gamma rate parameter:</w:t>
      </w:r>
    </w:p>
    <w:p w14:paraId="0F9A484D" w14:textId="77777777" w:rsidR="00231F74" w:rsidRPr="00E1602B" w:rsidRDefault="00231F74" w:rsidP="000256BC">
      <w:pPr>
        <w:autoSpaceDE w:val="0"/>
        <w:autoSpaceDN w:val="0"/>
        <w:adjustRightInd w:val="0"/>
        <w:spacing w:before="0" w:after="0"/>
        <w:rPr>
          <w:rFonts w:ascii="Courier New" w:hAnsi="Courier New" w:cs="Courier New"/>
          <w:sz w:val="20"/>
        </w:rPr>
      </w:pPr>
      <w:r>
        <w:rPr>
          <w:rFonts w:ascii="Courier New" w:hAnsi="Courier New" w:cs="Courier New"/>
          <w:sz w:val="20"/>
        </w:rPr>
        <w:t xml:space="preserve">         </w:t>
      </w:r>
      <w:proofErr w:type="gramStart"/>
      <w:r>
        <w:rPr>
          <w:rFonts w:ascii="Courier New" w:hAnsi="Courier New" w:cs="Courier New"/>
          <w:sz w:val="20"/>
        </w:rPr>
        <w:t>m</w:t>
      </w:r>
      <w:proofErr w:type="gramEnd"/>
      <w:r>
        <w:rPr>
          <w:rFonts w:ascii="Courier New" w:hAnsi="Courier New" w:cs="Courier New"/>
          <w:sz w:val="20"/>
        </w:rPr>
        <w:t>[</w:t>
      </w:r>
      <w:proofErr w:type="spellStart"/>
      <w:r>
        <w:rPr>
          <w:rFonts w:ascii="Courier New" w:hAnsi="Courier New" w:cs="Courier New"/>
          <w:sz w:val="20"/>
        </w:rPr>
        <w:t>i,j</w:t>
      </w:r>
      <w:proofErr w:type="spellEnd"/>
      <w:r>
        <w:rPr>
          <w:rFonts w:ascii="Courier New" w:hAnsi="Courier New" w:cs="Courier New"/>
          <w:sz w:val="20"/>
        </w:rPr>
        <w:t>] &lt;- r / mu[</w:t>
      </w:r>
      <w:proofErr w:type="spellStart"/>
      <w:r>
        <w:rPr>
          <w:rFonts w:ascii="Courier New" w:hAnsi="Courier New" w:cs="Courier New"/>
          <w:sz w:val="20"/>
        </w:rPr>
        <w:t>i,j</w:t>
      </w:r>
      <w:proofErr w:type="spellEnd"/>
      <w:r>
        <w:rPr>
          <w:rFonts w:ascii="Courier New" w:hAnsi="Courier New" w:cs="Courier New"/>
          <w:sz w:val="20"/>
        </w:rPr>
        <w:t xml:space="preserve">] </w:t>
      </w:r>
    </w:p>
    <w:p w14:paraId="2CD46380"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Gamma-Poisson likelihood:</w:t>
      </w:r>
    </w:p>
    <w:p w14:paraId="6AFA01CF"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lambda</w:t>
      </w:r>
      <w:proofErr w:type="gram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 xml:space="preserve">] ~ </w:t>
      </w:r>
      <w:proofErr w:type="spellStart"/>
      <w:r w:rsidRPr="00E1602B">
        <w:rPr>
          <w:rFonts w:ascii="Courier New" w:hAnsi="Courier New" w:cs="Courier New"/>
          <w:sz w:val="20"/>
        </w:rPr>
        <w:t>dgamma</w:t>
      </w:r>
      <w:proofErr w:type="spellEnd"/>
      <w:r w:rsidRPr="00E1602B">
        <w:rPr>
          <w:rFonts w:ascii="Courier New" w:hAnsi="Courier New" w:cs="Courier New"/>
          <w:sz w:val="20"/>
        </w:rPr>
        <w:t>(r, m[</w:t>
      </w:r>
      <w:proofErr w:type="spellStart"/>
      <w:r w:rsidRPr="00E1602B">
        <w:rPr>
          <w:rFonts w:ascii="Courier New" w:hAnsi="Courier New" w:cs="Courier New"/>
          <w:sz w:val="20"/>
        </w:rPr>
        <w:t>i,j</w:t>
      </w:r>
      <w:proofErr w:type="spellEnd"/>
      <w:r w:rsidRPr="00E1602B">
        <w:rPr>
          <w:rFonts w:ascii="Courier New" w:hAnsi="Courier New" w:cs="Courier New"/>
          <w:sz w:val="20"/>
        </w:rPr>
        <w:t>])</w:t>
      </w:r>
    </w:p>
    <w:p w14:paraId="14245A03"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
    <w:p w14:paraId="519DE9A6"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
    <w:p w14:paraId="321966DD" w14:textId="77777777" w:rsidR="00231F74" w:rsidRPr="00E1602B" w:rsidRDefault="00231F74" w:rsidP="000256BC">
      <w:pPr>
        <w:autoSpaceDE w:val="0"/>
        <w:autoSpaceDN w:val="0"/>
        <w:adjustRightInd w:val="0"/>
        <w:spacing w:before="0" w:after="0"/>
        <w:rPr>
          <w:rFonts w:ascii="Courier New" w:hAnsi="Courier New" w:cs="Courier New"/>
          <w:sz w:val="20"/>
        </w:rPr>
      </w:pPr>
    </w:p>
    <w:p w14:paraId="138BF2CC"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r w:rsidRPr="00E1602B">
        <w:rPr>
          <w:rFonts w:ascii="Courier New" w:hAnsi="Courier New" w:cs="Courier New"/>
          <w:color w:val="0000FF"/>
          <w:sz w:val="20"/>
        </w:rPr>
        <w:t># Conditional Poisson likelihood:</w:t>
      </w:r>
    </w:p>
    <w:p w14:paraId="7AEE2CA9"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for</w:t>
      </w:r>
      <w:proofErr w:type="gramEnd"/>
      <w:r w:rsidRPr="00E1602B">
        <w:rPr>
          <w:rFonts w:ascii="Courier New" w:hAnsi="Courier New" w:cs="Courier New"/>
          <w:sz w:val="20"/>
        </w:rPr>
        <w:t xml:space="preserve"> (</w:t>
      </w:r>
      <w:proofErr w:type="spellStart"/>
      <w:r w:rsidRPr="00E1602B">
        <w:rPr>
          <w:rFonts w:ascii="Courier New" w:hAnsi="Courier New" w:cs="Courier New"/>
          <w:sz w:val="20"/>
        </w:rPr>
        <w:t>i</w:t>
      </w:r>
      <w:proofErr w:type="spellEnd"/>
      <w:r w:rsidRPr="00E1602B">
        <w:rPr>
          <w:rFonts w:ascii="Courier New" w:hAnsi="Courier New" w:cs="Courier New"/>
          <w:sz w:val="20"/>
        </w:rPr>
        <w:t xml:space="preserve"> in 1:n_station){</w:t>
      </w:r>
    </w:p>
    <w:p w14:paraId="1E344436"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for</w:t>
      </w:r>
      <w:proofErr w:type="gramEnd"/>
      <w:r w:rsidRPr="00E1602B">
        <w:rPr>
          <w:rFonts w:ascii="Courier New" w:hAnsi="Courier New" w:cs="Courier New"/>
          <w:sz w:val="20"/>
        </w:rPr>
        <w:t xml:space="preserve"> (j in 1:n_vessel){</w:t>
      </w:r>
    </w:p>
    <w:p w14:paraId="562985FC"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roofErr w:type="gramStart"/>
      <w:r w:rsidRPr="00E1602B">
        <w:rPr>
          <w:rFonts w:ascii="Courier New" w:hAnsi="Courier New" w:cs="Courier New"/>
          <w:sz w:val="20"/>
        </w:rPr>
        <w:t>z</w:t>
      </w:r>
      <w:proofErr w:type="gramEnd"/>
      <w:r w:rsidRPr="00E1602B">
        <w:rPr>
          <w:rFonts w:ascii="Courier New" w:hAnsi="Courier New" w:cs="Courier New"/>
          <w:sz w:val="20"/>
        </w:rPr>
        <w:t>[</w:t>
      </w:r>
      <w:proofErr w:type="spellStart"/>
      <w:r w:rsidRPr="00E1602B">
        <w:rPr>
          <w:rFonts w:ascii="Courier New" w:hAnsi="Courier New" w:cs="Courier New"/>
          <w:sz w:val="20"/>
        </w:rPr>
        <w:t>i,j</w:t>
      </w:r>
      <w:proofErr w:type="spellEnd"/>
      <w:r w:rsidRPr="00E1602B">
        <w:rPr>
          <w:rFonts w:ascii="Courier New" w:hAnsi="Courier New" w:cs="Courier New"/>
          <w:sz w:val="20"/>
        </w:rPr>
        <w:t xml:space="preserve">] ~ </w:t>
      </w:r>
      <w:proofErr w:type="spellStart"/>
      <w:r w:rsidRPr="00E1602B">
        <w:rPr>
          <w:rFonts w:ascii="Courier New" w:hAnsi="Courier New" w:cs="Courier New"/>
          <w:sz w:val="20"/>
        </w:rPr>
        <w:t>dpois</w:t>
      </w:r>
      <w:proofErr w:type="spellEnd"/>
      <w:r w:rsidRPr="00E1602B">
        <w:rPr>
          <w:rFonts w:ascii="Courier New" w:hAnsi="Courier New" w:cs="Courier New"/>
          <w:sz w:val="20"/>
        </w:rPr>
        <w:t>(lambda[</w:t>
      </w:r>
      <w:proofErr w:type="spellStart"/>
      <w:r w:rsidRPr="00E1602B">
        <w:rPr>
          <w:rFonts w:ascii="Courier New" w:hAnsi="Courier New" w:cs="Courier New"/>
          <w:sz w:val="20"/>
        </w:rPr>
        <w:t>i,j</w:t>
      </w:r>
      <w:proofErr w:type="spellEnd"/>
      <w:r w:rsidRPr="00E1602B">
        <w:rPr>
          <w:rFonts w:ascii="Courier New" w:hAnsi="Courier New" w:cs="Courier New"/>
          <w:sz w:val="20"/>
        </w:rPr>
        <w:t>])</w:t>
      </w:r>
    </w:p>
    <w:p w14:paraId="1206017F" w14:textId="77777777" w:rsidR="00231F74" w:rsidRPr="00E1602B" w:rsidRDefault="00231F74" w:rsidP="000256BC">
      <w:pPr>
        <w:autoSpaceDE w:val="0"/>
        <w:autoSpaceDN w:val="0"/>
        <w:adjustRightInd w:val="0"/>
        <w:spacing w:before="0" w:after="0"/>
        <w:rPr>
          <w:rFonts w:ascii="Courier New" w:hAnsi="Courier New" w:cs="Courier New"/>
          <w:sz w:val="20"/>
        </w:rPr>
      </w:pPr>
      <w:r w:rsidRPr="00E1602B">
        <w:rPr>
          <w:rFonts w:ascii="Courier New" w:hAnsi="Courier New" w:cs="Courier New"/>
          <w:sz w:val="20"/>
        </w:rPr>
        <w:t xml:space="preserve">      }</w:t>
      </w:r>
    </w:p>
    <w:p w14:paraId="0B741CAA" w14:textId="77777777" w:rsidR="00704395" w:rsidRPr="004208FC" w:rsidRDefault="00231F74" w:rsidP="000256BC">
      <w:pPr>
        <w:spacing w:before="0" w:after="0"/>
        <w:rPr>
          <w:i/>
        </w:rPr>
      </w:pPr>
      <w:r w:rsidRPr="00E1602B">
        <w:rPr>
          <w:rFonts w:ascii="Courier New" w:hAnsi="Courier New" w:cs="Courier New"/>
          <w:sz w:val="20"/>
        </w:rPr>
        <w:t xml:space="preserve">   }</w:t>
      </w:r>
    </w:p>
    <w:sectPr w:rsidR="00704395" w:rsidRPr="004208FC" w:rsidSect="00231F74">
      <w:pgSz w:w="12240" w:h="15840" w:code="1"/>
      <w:pgMar w:top="1440" w:right="1440" w:bottom="1440" w:left="1440" w:header="706" w:footer="706"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Mullowney, Darrell R" w:date="2020-05-12T09:33:00Z" w:initials="MDR">
    <w:p w14:paraId="4CA0EAEC" w14:textId="0247FD24" w:rsidR="00D87323" w:rsidRDefault="00D87323">
      <w:pPr>
        <w:pStyle w:val="CommentText"/>
      </w:pPr>
      <w:r>
        <w:rPr>
          <w:rStyle w:val="CommentReference"/>
        </w:rPr>
        <w:annotationRef/>
      </w:r>
      <w:r>
        <w:t xml:space="preserve">These what? I only point this out because in many places in the document I don’t know what the subject of the sentence is and have to re-read to try and figure out what is being talked about. Suggest editing carefully to make sure sentence subjects are clear before submitting. I’ve filled in many of them but no doubt missed a lot too. </w:t>
      </w:r>
    </w:p>
    <w:p w14:paraId="1EC70EB5" w14:textId="534EFCBA" w:rsidR="00D87323" w:rsidRDefault="00D87323">
      <w:pPr>
        <w:pStyle w:val="CommentText"/>
      </w:pPr>
    </w:p>
    <w:p w14:paraId="18424616" w14:textId="7E0073D1" w:rsidR="00D87323" w:rsidRDefault="00D87323">
      <w:pPr>
        <w:pStyle w:val="CommentText"/>
      </w:pPr>
      <w:r>
        <w:t xml:space="preserve">Here I think you mean data collections but I am not sure. </w:t>
      </w:r>
    </w:p>
  </w:comment>
  <w:comment w:id="14" w:author="Mullowney, Darrell R" w:date="2020-05-12T09:39:00Z" w:initials="MDR">
    <w:p w14:paraId="67EBBE67" w14:textId="3C290C30" w:rsidR="00D87323" w:rsidRDefault="00D87323">
      <w:pPr>
        <w:pStyle w:val="CommentText"/>
      </w:pPr>
      <w:r>
        <w:rPr>
          <w:rStyle w:val="CommentReference"/>
        </w:rPr>
        <w:annotationRef/>
      </w:r>
      <w:r>
        <w:t xml:space="preserve">The document switches back and forth from writing in the present and writing in the past-tense quite a bit, and even the future tense in places. I think it should be written in past-tense and suggest you look for this throughout as well. Again, I attempted to fix in many cases but no doubt missed some. </w:t>
      </w:r>
    </w:p>
  </w:comment>
  <w:comment w:id="24" w:author="Mullowney, Darrell R" w:date="2020-05-12T09:05:00Z" w:initials="MDR">
    <w:p w14:paraId="133E2B3A" w14:textId="77777777" w:rsidR="00D87323" w:rsidRDefault="00D87323">
      <w:pPr>
        <w:pStyle w:val="CommentText"/>
      </w:pPr>
      <w:r>
        <w:rPr>
          <w:rStyle w:val="CommentReference"/>
        </w:rPr>
        <w:annotationRef/>
      </w:r>
      <w:r>
        <w:t>Res doc?</w:t>
      </w:r>
    </w:p>
  </w:comment>
  <w:comment w:id="28" w:author="Mullowney, Darrell R" w:date="2020-05-12T09:05:00Z" w:initials="MDR">
    <w:p w14:paraId="530CFF0D" w14:textId="77777777" w:rsidR="00D87323" w:rsidRDefault="00D87323">
      <w:pPr>
        <w:pStyle w:val="CommentText"/>
      </w:pPr>
      <w:r>
        <w:rPr>
          <w:rStyle w:val="CommentReference"/>
        </w:rPr>
        <w:annotationRef/>
      </w:r>
      <w:r>
        <w:t xml:space="preserve">Res doc said Avalon is fiberglass, I think. It looks fiberglass too. </w:t>
      </w:r>
    </w:p>
  </w:comment>
  <w:comment w:id="30" w:author="Mullowney, Darrell R" w:date="2020-05-12T09:49:00Z" w:initials="MDR">
    <w:p w14:paraId="2FC452D0" w14:textId="25A76E39" w:rsidR="00D87323" w:rsidRDefault="00D87323">
      <w:pPr>
        <w:pStyle w:val="CommentText"/>
      </w:pPr>
      <w:r>
        <w:rPr>
          <w:rStyle w:val="CommentReference"/>
        </w:rPr>
        <w:annotationRef/>
      </w:r>
      <w:r>
        <w:t xml:space="preserve">Need to either stick with Avalon or keep saying Avalon Voyageur II without going back and forth. Seems clean to just say the Avalon as you do here. </w:t>
      </w:r>
    </w:p>
  </w:comment>
  <w:comment w:id="125" w:author="Mullowney, Darrell R" w:date="2020-05-12T10:14:00Z" w:initials="MDR">
    <w:p w14:paraId="0BC698C2" w14:textId="6A8E84BB" w:rsidR="00D87323" w:rsidRDefault="00D87323">
      <w:pPr>
        <w:pStyle w:val="CommentText"/>
      </w:pPr>
      <w:r>
        <w:rPr>
          <w:rStyle w:val="CommentReference"/>
        </w:rPr>
        <w:annotationRef/>
      </w:r>
      <w:r>
        <w:t xml:space="preserve">Ha! We’re good at doing that </w:t>
      </w:r>
      <w:proofErr w:type="spellStart"/>
      <w:r>
        <w:t>kinda</w:t>
      </w:r>
      <w:proofErr w:type="spellEnd"/>
      <w:r>
        <w:t xml:space="preserve"> stuff too!</w:t>
      </w:r>
    </w:p>
  </w:comment>
  <w:comment w:id="126" w:author="Mullowney, Darrell R" w:date="2020-05-12T10:14:00Z" w:initials="MDR">
    <w:p w14:paraId="2F0FA7BD" w14:textId="301EC610" w:rsidR="00D87323" w:rsidRDefault="00D87323">
      <w:pPr>
        <w:pStyle w:val="CommentText"/>
      </w:pPr>
      <w:r>
        <w:rPr>
          <w:rStyle w:val="CommentReference"/>
        </w:rPr>
        <w:annotationRef/>
      </w:r>
      <w:r>
        <w:t xml:space="preserve">What bracket? </w:t>
      </w:r>
    </w:p>
  </w:comment>
  <w:comment w:id="142" w:author="Mullowney, Darrell R" w:date="2020-05-12T10:19:00Z" w:initials="MDR">
    <w:p w14:paraId="3FA747B1" w14:textId="02997AE9" w:rsidR="00D87323" w:rsidRDefault="00D87323">
      <w:pPr>
        <w:pStyle w:val="CommentText"/>
      </w:pPr>
      <w:r>
        <w:rPr>
          <w:rStyle w:val="CommentReference"/>
        </w:rPr>
        <w:annotationRef/>
      </w:r>
      <w:r>
        <w:t>What does this mean?</w:t>
      </w:r>
    </w:p>
  </w:comment>
  <w:comment w:id="214" w:author="Mullowney, Darrell R" w:date="2020-05-12T09:22:00Z" w:initials="MDR">
    <w:p w14:paraId="7F7FE9FD" w14:textId="110134C1" w:rsidR="00D87323" w:rsidRDefault="00D87323">
      <w:pPr>
        <w:pStyle w:val="CommentText"/>
      </w:pPr>
      <w:r>
        <w:rPr>
          <w:rStyle w:val="CommentReference"/>
        </w:rPr>
        <w:annotationRef/>
      </w:r>
      <w:r>
        <w:t xml:space="preserve">Appendix B not there yet.  </w:t>
      </w:r>
    </w:p>
  </w:comment>
  <w:comment w:id="240" w:author="Mullowney, Darrell R" w:date="2020-05-12T10:49:00Z" w:initials="MDR">
    <w:p w14:paraId="052AA260" w14:textId="3283BF21" w:rsidR="00D87323" w:rsidRDefault="00D87323">
      <w:pPr>
        <w:pStyle w:val="CommentText"/>
      </w:pPr>
      <w:r>
        <w:rPr>
          <w:rStyle w:val="CommentReference"/>
        </w:rPr>
        <w:annotationRef/>
      </w:r>
      <w:r>
        <w:t xml:space="preserve">Not there. Question though, how come Appendix B is going to come before appendix A in the text? </w:t>
      </w:r>
    </w:p>
  </w:comment>
  <w:comment w:id="248" w:author="Mullowney, Darrell R" w:date="2020-05-12T10:52:00Z" w:initials="MDR">
    <w:p w14:paraId="750B2889" w14:textId="76C78E41" w:rsidR="00D87323" w:rsidRDefault="00D87323">
      <w:pPr>
        <w:pStyle w:val="CommentText"/>
      </w:pPr>
      <w:r>
        <w:rPr>
          <w:rStyle w:val="CommentReference"/>
        </w:rPr>
        <w:annotationRef/>
      </w:r>
      <w:r>
        <w:t>It read as though there were differences between the two vessels – a result, but I think this is still methods?</w:t>
      </w:r>
    </w:p>
  </w:comment>
  <w:comment w:id="274" w:author="Mullowney, Darrell R" w:date="2020-05-12T10:59:00Z" w:initials="MDR">
    <w:p w14:paraId="74B975F8" w14:textId="794460AD" w:rsidR="00D87323" w:rsidRDefault="00D87323">
      <w:pPr>
        <w:pStyle w:val="CommentText"/>
      </w:pPr>
      <w:r>
        <w:rPr>
          <w:rStyle w:val="CommentReference"/>
        </w:rPr>
        <w:annotationRef/>
      </w:r>
      <w:r>
        <w:t xml:space="preserve">Should this be OR? </w:t>
      </w:r>
    </w:p>
  </w:comment>
  <w:comment w:id="275" w:author="Mullowney, Darrell R" w:date="2020-05-12T11:01:00Z" w:initials="MDR">
    <w:p w14:paraId="1DA57ADC" w14:textId="180A8C33" w:rsidR="00D87323" w:rsidRDefault="00D87323">
      <w:pPr>
        <w:pStyle w:val="CommentText"/>
      </w:pPr>
      <w:r>
        <w:rPr>
          <w:rStyle w:val="CommentReference"/>
        </w:rPr>
        <w:annotationRef/>
      </w:r>
      <w:r>
        <w:t xml:space="preserve">Missing a negative on the square here? </w:t>
      </w:r>
    </w:p>
  </w:comment>
  <w:comment w:id="319" w:author="Mullowney, Darrell R" w:date="2020-05-12T11:19:00Z" w:initials="MDR">
    <w:p w14:paraId="14BD167C" w14:textId="77777777" w:rsidR="00D87323" w:rsidRDefault="00D87323">
      <w:pPr>
        <w:pStyle w:val="CommentText"/>
      </w:pPr>
      <w:r>
        <w:rPr>
          <w:rStyle w:val="CommentReference"/>
        </w:rPr>
        <w:annotationRef/>
      </w:r>
      <w:r>
        <w:t xml:space="preserve">I find this a bit confusing? You’re simply presenting these data and if someone ever wants to use them to re-examine the data they can look at them? </w:t>
      </w:r>
    </w:p>
    <w:p w14:paraId="239A2625" w14:textId="77777777" w:rsidR="00D87323" w:rsidRDefault="00D87323">
      <w:pPr>
        <w:pStyle w:val="CommentText"/>
      </w:pPr>
    </w:p>
    <w:p w14:paraId="07F7FC1E" w14:textId="424E26A9" w:rsidR="00D87323" w:rsidRDefault="00D87323">
      <w:pPr>
        <w:pStyle w:val="CommentText"/>
      </w:pPr>
      <w:r>
        <w:t xml:space="preserve">I’m not clear if they’re meaningful herein or </w:t>
      </w:r>
      <w:proofErr w:type="gramStart"/>
      <w:r>
        <w:t>not…..</w:t>
      </w:r>
      <w:proofErr w:type="gramEnd"/>
    </w:p>
  </w:comment>
  <w:comment w:id="326" w:author="Mullowney, Darrell R" w:date="2020-05-12T11:22:00Z" w:initials="MDR">
    <w:p w14:paraId="4DBF3D07" w14:textId="64DC98C5" w:rsidR="00D87323" w:rsidRDefault="00D87323">
      <w:pPr>
        <w:pStyle w:val="CommentText"/>
      </w:pPr>
      <w:r>
        <w:rPr>
          <w:rStyle w:val="CommentReference"/>
        </w:rPr>
        <w:annotationRef/>
      </w:r>
      <w:r>
        <w:t xml:space="preserve">Are you talking in general or specifically about tow 330? </w:t>
      </w:r>
    </w:p>
  </w:comment>
  <w:comment w:id="328" w:author="Mullowney, Darrell R" w:date="2020-05-12T11:26:00Z" w:initials="MDR">
    <w:p w14:paraId="0F310746" w14:textId="5819F6A9" w:rsidR="00D87323" w:rsidRDefault="00D87323">
      <w:pPr>
        <w:pStyle w:val="CommentText"/>
      </w:pPr>
      <w:r>
        <w:rPr>
          <w:rStyle w:val="CommentReference"/>
        </w:rPr>
        <w:annotationRef/>
      </w:r>
      <w:r>
        <w:t xml:space="preserve">Directionally? </w:t>
      </w:r>
    </w:p>
  </w:comment>
  <w:comment w:id="377" w:author="Mullowney, Darrell R" w:date="2020-05-12T11:57:00Z" w:initials="MDR">
    <w:p w14:paraId="253EB75A" w14:textId="64C9242A" w:rsidR="00D87323" w:rsidRDefault="00D87323">
      <w:pPr>
        <w:pStyle w:val="CommentText"/>
      </w:pPr>
      <w:r>
        <w:rPr>
          <w:rStyle w:val="CommentReference"/>
        </w:rPr>
        <w:annotationRef/>
      </w:r>
      <w:r>
        <w:t xml:space="preserve">The higher q for females on the JM in the experiment is also not attributable to just a few tows – </w:t>
      </w:r>
      <w:proofErr w:type="spellStart"/>
      <w:r>
        <w:t>ie</w:t>
      </w:r>
      <w:proofErr w:type="spellEnd"/>
      <w:r>
        <w:t xml:space="preserve">. </w:t>
      </w:r>
      <w:proofErr w:type="gramStart"/>
      <w:r>
        <w:t>looks</w:t>
      </w:r>
      <w:proofErr w:type="gramEnd"/>
      <w:r>
        <w:t xml:space="preserve"> to be uniform and tight boxplots?</w:t>
      </w:r>
    </w:p>
  </w:comment>
  <w:comment w:id="385" w:author="Mullowney, Darrell R" w:date="2020-05-12T12:09:00Z" w:initials="MDR">
    <w:p w14:paraId="36F8BD17" w14:textId="40F7CE69" w:rsidR="00D87323" w:rsidRDefault="00D87323">
      <w:pPr>
        <w:pStyle w:val="CommentText"/>
      </w:pPr>
      <w:r>
        <w:rPr>
          <w:rStyle w:val="CommentReference"/>
        </w:rPr>
        <w:annotationRef/>
      </w:r>
      <w:r>
        <w:t xml:space="preserve">I get what you’re doing here with Figs. 15-18 but it is odd to introduce new analyses into the discussion. </w:t>
      </w:r>
    </w:p>
    <w:p w14:paraId="3BB679EC" w14:textId="4386E9CE" w:rsidR="00D87323" w:rsidRDefault="00D87323">
      <w:pPr>
        <w:pStyle w:val="CommentText"/>
      </w:pPr>
    </w:p>
    <w:p w14:paraId="29C454FC" w14:textId="5A0B8CE3" w:rsidR="00D87323" w:rsidRDefault="00D87323">
      <w:pPr>
        <w:pStyle w:val="CommentText"/>
      </w:pPr>
      <w:r>
        <w:t>I suggest putting Figs. 15-18 in another appendix (E).</w:t>
      </w:r>
    </w:p>
  </w:comment>
  <w:comment w:id="400" w:author="Mullowney, Darrell R" w:date="2020-05-12T12:26:00Z" w:initials="MDR">
    <w:p w14:paraId="691C32E7" w14:textId="02F94C5E" w:rsidR="00D87323" w:rsidRDefault="00D87323">
      <w:pPr>
        <w:pStyle w:val="CommentText"/>
      </w:pPr>
      <w:r>
        <w:rPr>
          <w:rStyle w:val="CommentReference"/>
        </w:rPr>
        <w:annotationRef/>
      </w:r>
      <w:r>
        <w:t xml:space="preserve">What about Fig. 16? I can’t tell but it doesn’t look like speed control overly affected the passive phase during the comparative experiment. Something needs to be said about the figure, is that what gets said? </w:t>
      </w:r>
    </w:p>
  </w:comment>
  <w:comment w:id="564" w:author="Mullowney, Darrell R" w:date="2020-05-12T11:31:00Z" w:initials="MDR">
    <w:p w14:paraId="028A9703" w14:textId="1104E344" w:rsidR="00D87323" w:rsidRDefault="00D87323">
      <w:pPr>
        <w:pStyle w:val="CommentText"/>
      </w:pPr>
      <w:r>
        <w:rPr>
          <w:rStyle w:val="CommentReference"/>
        </w:rPr>
        <w:annotationRef/>
      </w:r>
      <w:r>
        <w:t xml:space="preserve">Nice explanatory figure. </w:t>
      </w:r>
    </w:p>
  </w:comment>
  <w:comment w:id="565" w:author="Mullowney, Darrell R" w:date="2020-05-12T11:31:00Z" w:initials="MDR">
    <w:p w14:paraId="71373EED" w14:textId="370866B4" w:rsidR="00D87323" w:rsidRDefault="00D87323">
      <w:pPr>
        <w:pStyle w:val="CommentText"/>
      </w:pPr>
      <w:r>
        <w:rPr>
          <w:rStyle w:val="CommentReference"/>
        </w:rPr>
        <w:annotationRef/>
      </w:r>
      <w:r>
        <w:t>Very clever figure.</w:t>
      </w:r>
    </w:p>
  </w:comment>
  <w:comment w:id="566" w:author="Mullowney, Darrell R" w:date="2020-05-12T11:49:00Z" w:initials="MDR">
    <w:p w14:paraId="23A326FA" w14:textId="11981E39" w:rsidR="00D87323" w:rsidRDefault="00D87323">
      <w:pPr>
        <w:pStyle w:val="CommentText"/>
      </w:pPr>
      <w:r>
        <w:rPr>
          <w:rStyle w:val="CommentReference"/>
        </w:rPr>
        <w:annotationRef/>
      </w:r>
      <w:r>
        <w:t xml:space="preserve">The figure should probably say positive deviations are toward the J.M. and negative deviations are toward the Avalon. </w:t>
      </w:r>
    </w:p>
  </w:comment>
  <w:comment w:id="569" w:author="Mullowney, Darrell R" w:date="2020-05-12T12:22:00Z" w:initials="MDR">
    <w:p w14:paraId="62CBB830" w14:textId="602267D7" w:rsidR="00D87323" w:rsidRDefault="00D87323">
      <w:pPr>
        <w:pStyle w:val="CommentText"/>
      </w:pPr>
      <w:r>
        <w:rPr>
          <w:rStyle w:val="CommentReference"/>
        </w:rPr>
        <w:annotationRef/>
      </w:r>
      <w:r>
        <w:t xml:space="preserve">Axes should be labelled as </w:t>
      </w:r>
      <w:proofErr w:type="spellStart"/>
      <w:r>
        <w:t>metres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424616" w15:done="0"/>
  <w15:commentEx w15:paraId="67EBBE67" w15:done="0"/>
  <w15:commentEx w15:paraId="133E2B3A" w15:done="0"/>
  <w15:commentEx w15:paraId="530CFF0D" w15:done="0"/>
  <w15:commentEx w15:paraId="2FC452D0" w15:done="0"/>
  <w15:commentEx w15:paraId="0BC698C2" w15:done="0"/>
  <w15:commentEx w15:paraId="2F0FA7BD" w15:done="0"/>
  <w15:commentEx w15:paraId="3FA747B1" w15:done="0"/>
  <w15:commentEx w15:paraId="7F7FE9FD" w15:done="0"/>
  <w15:commentEx w15:paraId="052AA260" w15:done="0"/>
  <w15:commentEx w15:paraId="750B2889" w15:done="0"/>
  <w15:commentEx w15:paraId="74B975F8" w15:done="0"/>
  <w15:commentEx w15:paraId="1DA57ADC" w15:done="0"/>
  <w15:commentEx w15:paraId="07F7FC1E" w15:done="0"/>
  <w15:commentEx w15:paraId="4DBF3D07" w15:done="0"/>
  <w15:commentEx w15:paraId="0F310746" w15:done="0"/>
  <w15:commentEx w15:paraId="253EB75A" w15:done="0"/>
  <w15:commentEx w15:paraId="29C454FC" w15:done="0"/>
  <w15:commentEx w15:paraId="691C32E7" w15:done="0"/>
  <w15:commentEx w15:paraId="028A9703" w15:done="0"/>
  <w15:commentEx w15:paraId="71373EED" w15:done="0"/>
  <w15:commentEx w15:paraId="23A326FA" w15:done="0"/>
  <w15:commentEx w15:paraId="62CBB83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7D4230" w14:textId="77777777" w:rsidR="00CC60BF" w:rsidRDefault="00CC60BF">
      <w:r>
        <w:separator/>
      </w:r>
    </w:p>
    <w:p w14:paraId="6461160F" w14:textId="77777777" w:rsidR="00CC60BF" w:rsidRDefault="00CC60BF"/>
    <w:p w14:paraId="7B98297E" w14:textId="77777777" w:rsidR="00CC60BF" w:rsidRDefault="00CC60BF"/>
  </w:endnote>
  <w:endnote w:type="continuationSeparator" w:id="0">
    <w:p w14:paraId="287CFB7C" w14:textId="77777777" w:rsidR="00CC60BF" w:rsidRDefault="00CC60BF">
      <w:r>
        <w:continuationSeparator/>
      </w:r>
    </w:p>
    <w:p w14:paraId="5DC88130" w14:textId="77777777" w:rsidR="00CC60BF" w:rsidRDefault="00CC60BF"/>
    <w:p w14:paraId="7010F0AA" w14:textId="77777777" w:rsidR="00CC60BF" w:rsidRDefault="00CC60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Arial Bold">
    <w:panose1 w:val="020B07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931EA0" w14:textId="77777777" w:rsidR="00D87323" w:rsidRDefault="00D87323">
    <w:pPr>
      <w:framePr w:wrap="around" w:vAnchor="text" w:hAnchor="margin" w:xAlign="center" w:y="1"/>
    </w:pPr>
    <w:r>
      <w:fldChar w:fldCharType="begin"/>
    </w:r>
    <w:r>
      <w:instrText xml:space="preserve">PAGE  </w:instrText>
    </w:r>
    <w:r>
      <w:fldChar w:fldCharType="end"/>
    </w:r>
  </w:p>
  <w:p w14:paraId="120AD039" w14:textId="77777777" w:rsidR="00D87323" w:rsidRDefault="00D87323"/>
  <w:p w14:paraId="43E2C3FE" w14:textId="77777777" w:rsidR="00D87323" w:rsidRDefault="00D87323"/>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9E1A5" w14:textId="77777777" w:rsidR="00D87323" w:rsidRPr="00C04D49" w:rsidRDefault="00D87323" w:rsidP="00021E07">
    <w:pPr>
      <w:pStyle w:val="BodyText"/>
      <w:pBdr>
        <w:top w:val="single" w:sz="4" w:space="1" w:color="auto"/>
      </w:pBdr>
      <w:tabs>
        <w:tab w:val="right" w:pos="9360"/>
      </w:tabs>
      <w:rPr>
        <w:lang w:val="en-CA"/>
      </w:rPr>
    </w:pPr>
    <w:r>
      <w:rPr>
        <w:lang w:val="en-GB"/>
      </w:rPr>
      <w:t>February 2020</w:t>
    </w:r>
    <w:r>
      <w:rPr>
        <w:lang w:val="en-GB"/>
      </w:rPr>
      <w:tab/>
    </w:r>
    <w:r>
      <w:rPr>
        <w:noProof/>
      </w:rPr>
      <w:drawing>
        <wp:inline distT="0" distB="0" distL="0" distR="0" wp14:anchorId="5102DFCB" wp14:editId="765048BB">
          <wp:extent cx="1299210" cy="30988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9210" cy="30988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09608" w14:textId="65D53D8F" w:rsidR="00D87323" w:rsidRPr="00985F0C" w:rsidRDefault="00D87323" w:rsidP="0065392E">
    <w:pPr>
      <w:pBdr>
        <w:top w:val="single" w:sz="4" w:space="1" w:color="auto"/>
      </w:pBdr>
      <w:tabs>
        <w:tab w:val="center" w:pos="4680"/>
        <w:tab w:val="right" w:pos="9360"/>
      </w:tabs>
      <w:jc w:val="center"/>
      <w:rPr>
        <w:sz w:val="20"/>
      </w:rPr>
    </w:pPr>
    <w:r w:rsidRPr="00985F0C">
      <w:rPr>
        <w:sz w:val="20"/>
      </w:rPr>
      <w:fldChar w:fldCharType="begin"/>
    </w:r>
    <w:r w:rsidRPr="00985F0C">
      <w:rPr>
        <w:sz w:val="20"/>
      </w:rPr>
      <w:instrText xml:space="preserve"> PAGE </w:instrText>
    </w:r>
    <w:r w:rsidRPr="00985F0C">
      <w:rPr>
        <w:sz w:val="20"/>
      </w:rPr>
      <w:fldChar w:fldCharType="separate"/>
    </w:r>
    <w:r w:rsidR="00EB7926">
      <w:rPr>
        <w:noProof/>
        <w:sz w:val="20"/>
      </w:rPr>
      <w:t>iii</w:t>
    </w:r>
    <w:r w:rsidRPr="00985F0C">
      <w:rPr>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4D825A" w14:textId="77777777" w:rsidR="00CC60BF" w:rsidRDefault="00CC60BF">
      <w:r>
        <w:separator/>
      </w:r>
    </w:p>
  </w:footnote>
  <w:footnote w:type="continuationSeparator" w:id="0">
    <w:p w14:paraId="21A74E49" w14:textId="77777777" w:rsidR="00CC60BF" w:rsidRDefault="00CC60BF">
      <w:r>
        <w:continuationSeparator/>
      </w:r>
    </w:p>
    <w:p w14:paraId="2A730A7B" w14:textId="77777777" w:rsidR="00CC60BF" w:rsidRDefault="00CC60BF"/>
    <w:p w14:paraId="1A65E0DC" w14:textId="77777777" w:rsidR="00CC60BF" w:rsidRDefault="00CC60B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B2EF15" w14:textId="77777777" w:rsidR="00D87323" w:rsidRDefault="00D87323" w:rsidP="008B2B24">
    <w:pPr>
      <w:spacing w:after="240"/>
      <w:rPr>
        <w:b/>
        <w:szCs w:val="22"/>
      </w:rPr>
    </w:pPr>
    <w:r>
      <w:rPr>
        <w:noProof/>
      </w:rPr>
      <w:drawing>
        <wp:inline distT="0" distB="0" distL="0" distR="0" wp14:anchorId="62DE091F" wp14:editId="7B10DD33">
          <wp:extent cx="3317240" cy="61214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descr="C:\Users\RondeauI\Desktop\Templates&amp;Forms\e_eso_bw.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7240" cy="612140"/>
                  </a:xfrm>
                  <a:prstGeom prst="rect">
                    <a:avLst/>
                  </a:prstGeom>
                  <a:noFill/>
                  <a:ln>
                    <a:noFill/>
                  </a:ln>
                </pic:spPr>
              </pic:pic>
            </a:graphicData>
          </a:graphic>
        </wp:inline>
      </w:drawing>
    </w:r>
  </w:p>
  <w:p w14:paraId="298AE8CC" w14:textId="77777777" w:rsidR="00D87323" w:rsidRPr="004D2DF2" w:rsidRDefault="00D87323" w:rsidP="004D2DF2">
    <w:pPr>
      <w:pStyle w:val="CoverPageHeaderCSAS"/>
    </w:pPr>
    <w:r w:rsidRPr="004D2DF2">
      <w:t>Canadian Science Advisory Secretariat (CSAS)</w:t>
    </w:r>
  </w:p>
  <w:p w14:paraId="5111B0BA" w14:textId="77777777" w:rsidR="00D87323" w:rsidRDefault="00D87323" w:rsidP="004D2DF2">
    <w:pPr>
      <w:pStyle w:val="CoverPageHeaderseries"/>
    </w:pPr>
    <w:r>
      <w:t>Working Document 2020/004</w:t>
    </w:r>
  </w:p>
  <w:p w14:paraId="2EB5A883" w14:textId="77777777" w:rsidR="00D87323" w:rsidRDefault="00D87323" w:rsidP="004D2DF2">
    <w:pPr>
      <w:pStyle w:val="CoverPageHeaderseries"/>
    </w:pPr>
    <w:r>
      <w:t>Gulf Region</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401C2" w14:textId="77777777" w:rsidR="00D87323" w:rsidRPr="0065392E" w:rsidRDefault="00D87323" w:rsidP="0065392E">
    <w:pPr>
      <w:pBdr>
        <w:bottom w:val="single" w:sz="4" w:space="1" w:color="auto"/>
      </w:pBdr>
      <w:tabs>
        <w:tab w:val="center" w:pos="4680"/>
        <w:tab w:val="right" w:pos="9360"/>
      </w:tabs>
      <w:rPr>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566A7B4C"/>
    <w:lvl w:ilvl="0">
      <w:start w:val="1"/>
      <w:numFmt w:val="lowerLetter"/>
      <w:pStyle w:val="ListNumber2"/>
      <w:lvlText w:val="%1."/>
      <w:lvlJc w:val="left"/>
      <w:pPr>
        <w:ind w:left="643" w:hanging="360"/>
      </w:pPr>
    </w:lvl>
  </w:abstractNum>
  <w:abstractNum w:abstractNumId="1">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2">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3">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4">
    <w:nsid w:val="01E56673"/>
    <w:multiLevelType w:val="hybridMultilevel"/>
    <w:tmpl w:val="0F22D72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2CD6397"/>
    <w:multiLevelType w:val="hybridMultilevel"/>
    <w:tmpl w:val="010A51D4"/>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nsid w:val="138F12BB"/>
    <w:multiLevelType w:val="hybridMultilevel"/>
    <w:tmpl w:val="6A48E86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nsid w:val="13DA33B9"/>
    <w:multiLevelType w:val="hybridMultilevel"/>
    <w:tmpl w:val="BFE6839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nsid w:val="35A6604F"/>
    <w:multiLevelType w:val="hybridMultilevel"/>
    <w:tmpl w:val="C10EDFCE"/>
    <w:lvl w:ilvl="0" w:tplc="309A02B8">
      <w:start w:val="5"/>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5"/>
  </w:num>
  <w:num w:numId="6">
    <w:abstractNumId w:val="6"/>
  </w:num>
  <w:num w:numId="7">
    <w:abstractNumId w:val="7"/>
  </w:num>
  <w:num w:numId="8">
    <w:abstractNumId w:val="4"/>
  </w:num>
  <w:num w:numId="9">
    <w:abstractNumId w:val="8"/>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llowney, Darrell R">
    <w15:presenceInfo w15:providerId="AD" w15:userId="S-1-5-21-334392860-1687531001-4089495415-447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0DA7"/>
    <w:rsid w:val="000001F7"/>
    <w:rsid w:val="000012E9"/>
    <w:rsid w:val="00003F67"/>
    <w:rsid w:val="00004F56"/>
    <w:rsid w:val="0000703B"/>
    <w:rsid w:val="0000754F"/>
    <w:rsid w:val="00010F6E"/>
    <w:rsid w:val="00021E07"/>
    <w:rsid w:val="000256BC"/>
    <w:rsid w:val="00026FCD"/>
    <w:rsid w:val="00032884"/>
    <w:rsid w:val="00035C00"/>
    <w:rsid w:val="0006702F"/>
    <w:rsid w:val="00067AF0"/>
    <w:rsid w:val="0007044C"/>
    <w:rsid w:val="0007105D"/>
    <w:rsid w:val="00074284"/>
    <w:rsid w:val="000813C7"/>
    <w:rsid w:val="00081B92"/>
    <w:rsid w:val="00081E1F"/>
    <w:rsid w:val="000821A4"/>
    <w:rsid w:val="00090267"/>
    <w:rsid w:val="00092B34"/>
    <w:rsid w:val="000951A7"/>
    <w:rsid w:val="000A59F7"/>
    <w:rsid w:val="000A6A69"/>
    <w:rsid w:val="000A6AEB"/>
    <w:rsid w:val="000B0C39"/>
    <w:rsid w:val="000B1AEC"/>
    <w:rsid w:val="000B2C86"/>
    <w:rsid w:val="000B42FF"/>
    <w:rsid w:val="000B450B"/>
    <w:rsid w:val="000B4A76"/>
    <w:rsid w:val="000B73FB"/>
    <w:rsid w:val="000C2C33"/>
    <w:rsid w:val="000D2E20"/>
    <w:rsid w:val="000D3D75"/>
    <w:rsid w:val="000D575B"/>
    <w:rsid w:val="000D5A81"/>
    <w:rsid w:val="000E4A0D"/>
    <w:rsid w:val="000E7A9F"/>
    <w:rsid w:val="000F1224"/>
    <w:rsid w:val="000F2020"/>
    <w:rsid w:val="000F2369"/>
    <w:rsid w:val="00100E99"/>
    <w:rsid w:val="001020A2"/>
    <w:rsid w:val="00106F04"/>
    <w:rsid w:val="00110737"/>
    <w:rsid w:val="001115AC"/>
    <w:rsid w:val="00113C20"/>
    <w:rsid w:val="001177E8"/>
    <w:rsid w:val="0012025E"/>
    <w:rsid w:val="00120C4A"/>
    <w:rsid w:val="00125304"/>
    <w:rsid w:val="00126310"/>
    <w:rsid w:val="00130384"/>
    <w:rsid w:val="00134E9C"/>
    <w:rsid w:val="00136444"/>
    <w:rsid w:val="001400B9"/>
    <w:rsid w:val="0014547A"/>
    <w:rsid w:val="0015426F"/>
    <w:rsid w:val="00164BA8"/>
    <w:rsid w:val="00166B15"/>
    <w:rsid w:val="001673FA"/>
    <w:rsid w:val="001775F2"/>
    <w:rsid w:val="001832ED"/>
    <w:rsid w:val="001843E5"/>
    <w:rsid w:val="001968AB"/>
    <w:rsid w:val="001A0B72"/>
    <w:rsid w:val="001A28A1"/>
    <w:rsid w:val="001B48E7"/>
    <w:rsid w:val="001B52CE"/>
    <w:rsid w:val="001C645E"/>
    <w:rsid w:val="001D1948"/>
    <w:rsid w:val="001D2142"/>
    <w:rsid w:val="001D5809"/>
    <w:rsid w:val="001E4ED0"/>
    <w:rsid w:val="001E593D"/>
    <w:rsid w:val="001F118D"/>
    <w:rsid w:val="001F6B74"/>
    <w:rsid w:val="0020159D"/>
    <w:rsid w:val="00204160"/>
    <w:rsid w:val="00205CE8"/>
    <w:rsid w:val="00207BF4"/>
    <w:rsid w:val="002103DA"/>
    <w:rsid w:val="0021188B"/>
    <w:rsid w:val="002131C3"/>
    <w:rsid w:val="00213282"/>
    <w:rsid w:val="00215C7D"/>
    <w:rsid w:val="00215D68"/>
    <w:rsid w:val="00226E5D"/>
    <w:rsid w:val="00230B7F"/>
    <w:rsid w:val="00231F74"/>
    <w:rsid w:val="00234B44"/>
    <w:rsid w:val="00234E86"/>
    <w:rsid w:val="002368DB"/>
    <w:rsid w:val="00247322"/>
    <w:rsid w:val="00253AAF"/>
    <w:rsid w:val="002663C9"/>
    <w:rsid w:val="0027092C"/>
    <w:rsid w:val="00271116"/>
    <w:rsid w:val="002735B7"/>
    <w:rsid w:val="0029393D"/>
    <w:rsid w:val="00296AA7"/>
    <w:rsid w:val="002976D4"/>
    <w:rsid w:val="002A0C1C"/>
    <w:rsid w:val="002B4E49"/>
    <w:rsid w:val="002B5C7D"/>
    <w:rsid w:val="002B6AFF"/>
    <w:rsid w:val="002C004D"/>
    <w:rsid w:val="002C0262"/>
    <w:rsid w:val="002C4346"/>
    <w:rsid w:val="002C50AB"/>
    <w:rsid w:val="002D792F"/>
    <w:rsid w:val="002E23A6"/>
    <w:rsid w:val="002E3283"/>
    <w:rsid w:val="002E4E4C"/>
    <w:rsid w:val="002E5391"/>
    <w:rsid w:val="002E5828"/>
    <w:rsid w:val="002E650C"/>
    <w:rsid w:val="002F11DB"/>
    <w:rsid w:val="002F2609"/>
    <w:rsid w:val="002F51AE"/>
    <w:rsid w:val="003065C3"/>
    <w:rsid w:val="00321678"/>
    <w:rsid w:val="00322F65"/>
    <w:rsid w:val="003234BE"/>
    <w:rsid w:val="00323AAE"/>
    <w:rsid w:val="003252DA"/>
    <w:rsid w:val="00335A40"/>
    <w:rsid w:val="00337DFA"/>
    <w:rsid w:val="003409E9"/>
    <w:rsid w:val="003425FD"/>
    <w:rsid w:val="0034759D"/>
    <w:rsid w:val="00351CAC"/>
    <w:rsid w:val="00353373"/>
    <w:rsid w:val="00356E51"/>
    <w:rsid w:val="0036643F"/>
    <w:rsid w:val="0037394B"/>
    <w:rsid w:val="00374DA7"/>
    <w:rsid w:val="00383C8D"/>
    <w:rsid w:val="003905D8"/>
    <w:rsid w:val="003906A7"/>
    <w:rsid w:val="00390B07"/>
    <w:rsid w:val="00393BAE"/>
    <w:rsid w:val="003B30AB"/>
    <w:rsid w:val="003B5A86"/>
    <w:rsid w:val="003B5B8D"/>
    <w:rsid w:val="003B6E04"/>
    <w:rsid w:val="003B770C"/>
    <w:rsid w:val="003C5A33"/>
    <w:rsid w:val="003D0997"/>
    <w:rsid w:val="003E122C"/>
    <w:rsid w:val="003E13E7"/>
    <w:rsid w:val="003E28CC"/>
    <w:rsid w:val="003E7B27"/>
    <w:rsid w:val="003E7E9D"/>
    <w:rsid w:val="003F17C9"/>
    <w:rsid w:val="003F43C5"/>
    <w:rsid w:val="0040338D"/>
    <w:rsid w:val="004046DA"/>
    <w:rsid w:val="00414AC5"/>
    <w:rsid w:val="004208FC"/>
    <w:rsid w:val="004239D5"/>
    <w:rsid w:val="004240A0"/>
    <w:rsid w:val="00424264"/>
    <w:rsid w:val="00430526"/>
    <w:rsid w:val="00440897"/>
    <w:rsid w:val="00443E72"/>
    <w:rsid w:val="00443F21"/>
    <w:rsid w:val="00446E67"/>
    <w:rsid w:val="004631D0"/>
    <w:rsid w:val="00464679"/>
    <w:rsid w:val="00475800"/>
    <w:rsid w:val="00481338"/>
    <w:rsid w:val="004917D2"/>
    <w:rsid w:val="004969B3"/>
    <w:rsid w:val="004C533C"/>
    <w:rsid w:val="004C6783"/>
    <w:rsid w:val="004D2DF2"/>
    <w:rsid w:val="004D591F"/>
    <w:rsid w:val="004D637F"/>
    <w:rsid w:val="004E38C7"/>
    <w:rsid w:val="004E7060"/>
    <w:rsid w:val="004F1A51"/>
    <w:rsid w:val="004F4893"/>
    <w:rsid w:val="004F4E44"/>
    <w:rsid w:val="005005D9"/>
    <w:rsid w:val="00506FBF"/>
    <w:rsid w:val="005119CF"/>
    <w:rsid w:val="00512CD7"/>
    <w:rsid w:val="00513083"/>
    <w:rsid w:val="00513DE4"/>
    <w:rsid w:val="005226A4"/>
    <w:rsid w:val="0053211E"/>
    <w:rsid w:val="00536CA8"/>
    <w:rsid w:val="00536D1F"/>
    <w:rsid w:val="00540DC8"/>
    <w:rsid w:val="00541296"/>
    <w:rsid w:val="00543DDF"/>
    <w:rsid w:val="00552B16"/>
    <w:rsid w:val="00553C3A"/>
    <w:rsid w:val="00554688"/>
    <w:rsid w:val="005559B6"/>
    <w:rsid w:val="00557E0F"/>
    <w:rsid w:val="00564E34"/>
    <w:rsid w:val="00566B21"/>
    <w:rsid w:val="0056736A"/>
    <w:rsid w:val="0057104E"/>
    <w:rsid w:val="0057283C"/>
    <w:rsid w:val="0057426A"/>
    <w:rsid w:val="00580A75"/>
    <w:rsid w:val="00584F52"/>
    <w:rsid w:val="0059629D"/>
    <w:rsid w:val="005A127E"/>
    <w:rsid w:val="005A2F39"/>
    <w:rsid w:val="005A3629"/>
    <w:rsid w:val="005A373A"/>
    <w:rsid w:val="005A54FD"/>
    <w:rsid w:val="005B3BAC"/>
    <w:rsid w:val="005B5760"/>
    <w:rsid w:val="005C666F"/>
    <w:rsid w:val="005C6ED2"/>
    <w:rsid w:val="005C72E2"/>
    <w:rsid w:val="005C763A"/>
    <w:rsid w:val="005D46A0"/>
    <w:rsid w:val="005D4D35"/>
    <w:rsid w:val="005D56F1"/>
    <w:rsid w:val="005D727B"/>
    <w:rsid w:val="005E1A0F"/>
    <w:rsid w:val="005E3195"/>
    <w:rsid w:val="005F1692"/>
    <w:rsid w:val="00600420"/>
    <w:rsid w:val="006020D8"/>
    <w:rsid w:val="00604E89"/>
    <w:rsid w:val="00616ECD"/>
    <w:rsid w:val="00617329"/>
    <w:rsid w:val="0062299B"/>
    <w:rsid w:val="006323BD"/>
    <w:rsid w:val="00632676"/>
    <w:rsid w:val="00637B60"/>
    <w:rsid w:val="00642C27"/>
    <w:rsid w:val="0064487D"/>
    <w:rsid w:val="00650ED3"/>
    <w:rsid w:val="00652F1A"/>
    <w:rsid w:val="0065392E"/>
    <w:rsid w:val="00660062"/>
    <w:rsid w:val="00662955"/>
    <w:rsid w:val="00664D30"/>
    <w:rsid w:val="00665825"/>
    <w:rsid w:val="00673543"/>
    <w:rsid w:val="00677732"/>
    <w:rsid w:val="00680B8D"/>
    <w:rsid w:val="00683ECF"/>
    <w:rsid w:val="0068617E"/>
    <w:rsid w:val="006A7292"/>
    <w:rsid w:val="006B117D"/>
    <w:rsid w:val="006B149A"/>
    <w:rsid w:val="006B5056"/>
    <w:rsid w:val="006B6B66"/>
    <w:rsid w:val="006C2139"/>
    <w:rsid w:val="006C59AD"/>
    <w:rsid w:val="006D4089"/>
    <w:rsid w:val="006D7AF7"/>
    <w:rsid w:val="006E3A63"/>
    <w:rsid w:val="006E7CA3"/>
    <w:rsid w:val="006F2878"/>
    <w:rsid w:val="006F324C"/>
    <w:rsid w:val="006F4059"/>
    <w:rsid w:val="006F54C4"/>
    <w:rsid w:val="00701538"/>
    <w:rsid w:val="0070266A"/>
    <w:rsid w:val="00704395"/>
    <w:rsid w:val="00710355"/>
    <w:rsid w:val="00710B68"/>
    <w:rsid w:val="007171FF"/>
    <w:rsid w:val="007174D0"/>
    <w:rsid w:val="0072350E"/>
    <w:rsid w:val="00726C81"/>
    <w:rsid w:val="00726FC9"/>
    <w:rsid w:val="00734104"/>
    <w:rsid w:val="007400FF"/>
    <w:rsid w:val="00740185"/>
    <w:rsid w:val="00741834"/>
    <w:rsid w:val="007517CF"/>
    <w:rsid w:val="00754EF0"/>
    <w:rsid w:val="0076049D"/>
    <w:rsid w:val="00762ED5"/>
    <w:rsid w:val="00765C1D"/>
    <w:rsid w:val="00766655"/>
    <w:rsid w:val="00767AA3"/>
    <w:rsid w:val="00767E64"/>
    <w:rsid w:val="00775288"/>
    <w:rsid w:val="00775716"/>
    <w:rsid w:val="00784ACC"/>
    <w:rsid w:val="0078594A"/>
    <w:rsid w:val="00787F4A"/>
    <w:rsid w:val="00790384"/>
    <w:rsid w:val="00791ABE"/>
    <w:rsid w:val="00792855"/>
    <w:rsid w:val="00792B1E"/>
    <w:rsid w:val="007962B6"/>
    <w:rsid w:val="007A318E"/>
    <w:rsid w:val="007A48E1"/>
    <w:rsid w:val="007A5258"/>
    <w:rsid w:val="007A5261"/>
    <w:rsid w:val="007A66FD"/>
    <w:rsid w:val="007A67AE"/>
    <w:rsid w:val="007B0D7A"/>
    <w:rsid w:val="007B3E4D"/>
    <w:rsid w:val="007C1C30"/>
    <w:rsid w:val="007C6EF7"/>
    <w:rsid w:val="007D4736"/>
    <w:rsid w:val="007E03CE"/>
    <w:rsid w:val="007E2FEF"/>
    <w:rsid w:val="007E6782"/>
    <w:rsid w:val="007F4A85"/>
    <w:rsid w:val="007F5B8E"/>
    <w:rsid w:val="0080019E"/>
    <w:rsid w:val="00800EF0"/>
    <w:rsid w:val="00801F0C"/>
    <w:rsid w:val="00806DAE"/>
    <w:rsid w:val="00816C0B"/>
    <w:rsid w:val="008276DC"/>
    <w:rsid w:val="008309D1"/>
    <w:rsid w:val="00830C40"/>
    <w:rsid w:val="0083470C"/>
    <w:rsid w:val="0083649A"/>
    <w:rsid w:val="00841192"/>
    <w:rsid w:val="0084577B"/>
    <w:rsid w:val="00851D1C"/>
    <w:rsid w:val="00860B38"/>
    <w:rsid w:val="008617C7"/>
    <w:rsid w:val="00863170"/>
    <w:rsid w:val="008706A1"/>
    <w:rsid w:val="0087265C"/>
    <w:rsid w:val="0087690C"/>
    <w:rsid w:val="0088059E"/>
    <w:rsid w:val="00880760"/>
    <w:rsid w:val="008A0D1F"/>
    <w:rsid w:val="008A4DE7"/>
    <w:rsid w:val="008A4EE6"/>
    <w:rsid w:val="008A5023"/>
    <w:rsid w:val="008B2B24"/>
    <w:rsid w:val="008B6A58"/>
    <w:rsid w:val="008B7C71"/>
    <w:rsid w:val="008C1921"/>
    <w:rsid w:val="008C7A8D"/>
    <w:rsid w:val="008D1763"/>
    <w:rsid w:val="008D367B"/>
    <w:rsid w:val="008D4B07"/>
    <w:rsid w:val="008E0F27"/>
    <w:rsid w:val="008E5864"/>
    <w:rsid w:val="008F252E"/>
    <w:rsid w:val="008F2999"/>
    <w:rsid w:val="008F510C"/>
    <w:rsid w:val="008F5A6D"/>
    <w:rsid w:val="00904AA6"/>
    <w:rsid w:val="0090523E"/>
    <w:rsid w:val="00906ED5"/>
    <w:rsid w:val="00913237"/>
    <w:rsid w:val="00913EAD"/>
    <w:rsid w:val="0092014B"/>
    <w:rsid w:val="00922887"/>
    <w:rsid w:val="00926410"/>
    <w:rsid w:val="009318AA"/>
    <w:rsid w:val="00951169"/>
    <w:rsid w:val="0095281D"/>
    <w:rsid w:val="00962575"/>
    <w:rsid w:val="009634F3"/>
    <w:rsid w:val="009641A8"/>
    <w:rsid w:val="009806E4"/>
    <w:rsid w:val="009811AD"/>
    <w:rsid w:val="00983666"/>
    <w:rsid w:val="00985645"/>
    <w:rsid w:val="00985685"/>
    <w:rsid w:val="00985F0C"/>
    <w:rsid w:val="00987922"/>
    <w:rsid w:val="00991347"/>
    <w:rsid w:val="009919DE"/>
    <w:rsid w:val="00993687"/>
    <w:rsid w:val="009A0098"/>
    <w:rsid w:val="009B716E"/>
    <w:rsid w:val="009D00C5"/>
    <w:rsid w:val="009D3406"/>
    <w:rsid w:val="009D6A49"/>
    <w:rsid w:val="009E2555"/>
    <w:rsid w:val="009E6256"/>
    <w:rsid w:val="009F04C4"/>
    <w:rsid w:val="009F5A53"/>
    <w:rsid w:val="009F6C62"/>
    <w:rsid w:val="00A01C74"/>
    <w:rsid w:val="00A04D33"/>
    <w:rsid w:val="00A10DA7"/>
    <w:rsid w:val="00A12824"/>
    <w:rsid w:val="00A224E8"/>
    <w:rsid w:val="00A24F68"/>
    <w:rsid w:val="00A31F43"/>
    <w:rsid w:val="00A37A19"/>
    <w:rsid w:val="00A40FF5"/>
    <w:rsid w:val="00A42A20"/>
    <w:rsid w:val="00A51ECC"/>
    <w:rsid w:val="00A62BED"/>
    <w:rsid w:val="00A650EF"/>
    <w:rsid w:val="00A66488"/>
    <w:rsid w:val="00A66AAA"/>
    <w:rsid w:val="00A76E8A"/>
    <w:rsid w:val="00A770F7"/>
    <w:rsid w:val="00A80327"/>
    <w:rsid w:val="00A855AE"/>
    <w:rsid w:val="00A857A3"/>
    <w:rsid w:val="00A95A3D"/>
    <w:rsid w:val="00AA2DFC"/>
    <w:rsid w:val="00AA4FDD"/>
    <w:rsid w:val="00AB09AE"/>
    <w:rsid w:val="00AB1341"/>
    <w:rsid w:val="00AB296D"/>
    <w:rsid w:val="00AC2EFB"/>
    <w:rsid w:val="00AC55B8"/>
    <w:rsid w:val="00AC5AD2"/>
    <w:rsid w:val="00AC74BD"/>
    <w:rsid w:val="00AD3A44"/>
    <w:rsid w:val="00AD62BA"/>
    <w:rsid w:val="00AE28C7"/>
    <w:rsid w:val="00AF233A"/>
    <w:rsid w:val="00AF6AD3"/>
    <w:rsid w:val="00AF72C5"/>
    <w:rsid w:val="00B0250D"/>
    <w:rsid w:val="00B02F97"/>
    <w:rsid w:val="00B03D81"/>
    <w:rsid w:val="00B05D4E"/>
    <w:rsid w:val="00B11369"/>
    <w:rsid w:val="00B25999"/>
    <w:rsid w:val="00B2618E"/>
    <w:rsid w:val="00B30238"/>
    <w:rsid w:val="00B35595"/>
    <w:rsid w:val="00B466AF"/>
    <w:rsid w:val="00B4674F"/>
    <w:rsid w:val="00B46863"/>
    <w:rsid w:val="00B502E7"/>
    <w:rsid w:val="00B51B12"/>
    <w:rsid w:val="00B55170"/>
    <w:rsid w:val="00B60937"/>
    <w:rsid w:val="00B61727"/>
    <w:rsid w:val="00B63F18"/>
    <w:rsid w:val="00B664F9"/>
    <w:rsid w:val="00B724FF"/>
    <w:rsid w:val="00B828AA"/>
    <w:rsid w:val="00B8433F"/>
    <w:rsid w:val="00B8553D"/>
    <w:rsid w:val="00B90D0E"/>
    <w:rsid w:val="00B92D55"/>
    <w:rsid w:val="00B93D03"/>
    <w:rsid w:val="00B9750F"/>
    <w:rsid w:val="00BA5837"/>
    <w:rsid w:val="00BB183E"/>
    <w:rsid w:val="00BB2974"/>
    <w:rsid w:val="00BB6D88"/>
    <w:rsid w:val="00BC122E"/>
    <w:rsid w:val="00BC49C8"/>
    <w:rsid w:val="00BC6618"/>
    <w:rsid w:val="00BD15AF"/>
    <w:rsid w:val="00BD739C"/>
    <w:rsid w:val="00BE1E89"/>
    <w:rsid w:val="00BE39CB"/>
    <w:rsid w:val="00BF0C96"/>
    <w:rsid w:val="00BF3409"/>
    <w:rsid w:val="00C003F5"/>
    <w:rsid w:val="00C00673"/>
    <w:rsid w:val="00C023C3"/>
    <w:rsid w:val="00C04996"/>
    <w:rsid w:val="00C04D49"/>
    <w:rsid w:val="00C05D61"/>
    <w:rsid w:val="00C11771"/>
    <w:rsid w:val="00C12BB5"/>
    <w:rsid w:val="00C15913"/>
    <w:rsid w:val="00C338E3"/>
    <w:rsid w:val="00C33AA2"/>
    <w:rsid w:val="00C43433"/>
    <w:rsid w:val="00C504E3"/>
    <w:rsid w:val="00C53884"/>
    <w:rsid w:val="00C55D47"/>
    <w:rsid w:val="00C70828"/>
    <w:rsid w:val="00C71C81"/>
    <w:rsid w:val="00C725C7"/>
    <w:rsid w:val="00C74E62"/>
    <w:rsid w:val="00C80708"/>
    <w:rsid w:val="00C82DA8"/>
    <w:rsid w:val="00C84E08"/>
    <w:rsid w:val="00C8546C"/>
    <w:rsid w:val="00C87BFF"/>
    <w:rsid w:val="00C902EB"/>
    <w:rsid w:val="00C90848"/>
    <w:rsid w:val="00C947B4"/>
    <w:rsid w:val="00C94AD9"/>
    <w:rsid w:val="00C94EE3"/>
    <w:rsid w:val="00C9797F"/>
    <w:rsid w:val="00C97AE0"/>
    <w:rsid w:val="00CA1F3C"/>
    <w:rsid w:val="00CA7B0A"/>
    <w:rsid w:val="00CA7C43"/>
    <w:rsid w:val="00CB1D06"/>
    <w:rsid w:val="00CC0130"/>
    <w:rsid w:val="00CC2820"/>
    <w:rsid w:val="00CC60BF"/>
    <w:rsid w:val="00CD1190"/>
    <w:rsid w:val="00CD4BFC"/>
    <w:rsid w:val="00CD6DA9"/>
    <w:rsid w:val="00CE4E19"/>
    <w:rsid w:val="00CE6B29"/>
    <w:rsid w:val="00CF35D5"/>
    <w:rsid w:val="00CF3C01"/>
    <w:rsid w:val="00D04CFF"/>
    <w:rsid w:val="00D05264"/>
    <w:rsid w:val="00D07CE3"/>
    <w:rsid w:val="00D153CA"/>
    <w:rsid w:val="00D1629E"/>
    <w:rsid w:val="00D16400"/>
    <w:rsid w:val="00D218C2"/>
    <w:rsid w:val="00D233BA"/>
    <w:rsid w:val="00D23C81"/>
    <w:rsid w:val="00D257EB"/>
    <w:rsid w:val="00D32E75"/>
    <w:rsid w:val="00D34424"/>
    <w:rsid w:val="00D4423A"/>
    <w:rsid w:val="00D44B91"/>
    <w:rsid w:val="00D477DC"/>
    <w:rsid w:val="00D634CB"/>
    <w:rsid w:val="00D63CE4"/>
    <w:rsid w:val="00D6553F"/>
    <w:rsid w:val="00D703B9"/>
    <w:rsid w:val="00D71476"/>
    <w:rsid w:val="00D72E61"/>
    <w:rsid w:val="00D7790E"/>
    <w:rsid w:val="00D8190C"/>
    <w:rsid w:val="00D86C5D"/>
    <w:rsid w:val="00D87323"/>
    <w:rsid w:val="00D90E79"/>
    <w:rsid w:val="00D91943"/>
    <w:rsid w:val="00D944DE"/>
    <w:rsid w:val="00D94AFE"/>
    <w:rsid w:val="00DA03DA"/>
    <w:rsid w:val="00DA381C"/>
    <w:rsid w:val="00DA393B"/>
    <w:rsid w:val="00DA49F2"/>
    <w:rsid w:val="00DA52B6"/>
    <w:rsid w:val="00DA5F23"/>
    <w:rsid w:val="00DA68D4"/>
    <w:rsid w:val="00DC2575"/>
    <w:rsid w:val="00DC6A61"/>
    <w:rsid w:val="00DD3B29"/>
    <w:rsid w:val="00DE224D"/>
    <w:rsid w:val="00DE3958"/>
    <w:rsid w:val="00DE44CE"/>
    <w:rsid w:val="00DE6EE5"/>
    <w:rsid w:val="00DE735D"/>
    <w:rsid w:val="00DF7D35"/>
    <w:rsid w:val="00E0004D"/>
    <w:rsid w:val="00E1036D"/>
    <w:rsid w:val="00E2442C"/>
    <w:rsid w:val="00E252AB"/>
    <w:rsid w:val="00E37E6E"/>
    <w:rsid w:val="00E51327"/>
    <w:rsid w:val="00E523FC"/>
    <w:rsid w:val="00E6010E"/>
    <w:rsid w:val="00E6244C"/>
    <w:rsid w:val="00E63C97"/>
    <w:rsid w:val="00E75EC8"/>
    <w:rsid w:val="00E9101D"/>
    <w:rsid w:val="00E926ED"/>
    <w:rsid w:val="00E92A8F"/>
    <w:rsid w:val="00EA1B8A"/>
    <w:rsid w:val="00EA2478"/>
    <w:rsid w:val="00EA6C08"/>
    <w:rsid w:val="00EB34FD"/>
    <w:rsid w:val="00EB7926"/>
    <w:rsid w:val="00EC26FB"/>
    <w:rsid w:val="00ED7EBA"/>
    <w:rsid w:val="00EE0BBE"/>
    <w:rsid w:val="00EE55B1"/>
    <w:rsid w:val="00EF180A"/>
    <w:rsid w:val="00EF3496"/>
    <w:rsid w:val="00EF7679"/>
    <w:rsid w:val="00F04304"/>
    <w:rsid w:val="00F05817"/>
    <w:rsid w:val="00F143A9"/>
    <w:rsid w:val="00F21A33"/>
    <w:rsid w:val="00F25BF4"/>
    <w:rsid w:val="00F31B4D"/>
    <w:rsid w:val="00F37792"/>
    <w:rsid w:val="00F414E5"/>
    <w:rsid w:val="00F43F4C"/>
    <w:rsid w:val="00F53A54"/>
    <w:rsid w:val="00F555EE"/>
    <w:rsid w:val="00F56527"/>
    <w:rsid w:val="00F72451"/>
    <w:rsid w:val="00F7712A"/>
    <w:rsid w:val="00F8190E"/>
    <w:rsid w:val="00F861DB"/>
    <w:rsid w:val="00F93EA8"/>
    <w:rsid w:val="00F94BEC"/>
    <w:rsid w:val="00F96F01"/>
    <w:rsid w:val="00FA0769"/>
    <w:rsid w:val="00FA2087"/>
    <w:rsid w:val="00FA488A"/>
    <w:rsid w:val="00FB1E13"/>
    <w:rsid w:val="00FB5AA9"/>
    <w:rsid w:val="00FB6C9D"/>
    <w:rsid w:val="00FC2974"/>
    <w:rsid w:val="00FC33B9"/>
    <w:rsid w:val="00FC4303"/>
    <w:rsid w:val="00FD04FD"/>
    <w:rsid w:val="00FD0A71"/>
    <w:rsid w:val="00FD203E"/>
    <w:rsid w:val="00FD2FB7"/>
    <w:rsid w:val="00FD63E4"/>
    <w:rsid w:val="00FE1B7C"/>
    <w:rsid w:val="00FE4E8A"/>
    <w:rsid w:val="00FE672F"/>
    <w:rsid w:val="00FF1FF7"/>
    <w:rsid w:val="00FF30EF"/>
    <w:rsid w:val="00FF374D"/>
    <w:rsid w:val="00FF670D"/>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2EB1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List Bullet" w:uiPriority="0"/>
    <w:lsdException w:name="List Number" w:uiPriority="0"/>
    <w:lsdException w:name="List Bullet 2" w:uiPriority="0"/>
    <w:lsdException w:name="List Number 2" w:uiPriority="0"/>
    <w:lsdException w:name="Title" w:semiHidden="0" w:uiPriority="10" w:unhideWhenUsed="0"/>
    <w:lsdException w:name="Default Paragraph Font" w:uiPriority="1"/>
    <w:lsdException w:name="Body Text" w:uiPriority="0"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A95A3D"/>
    <w:pPr>
      <w:spacing w:before="120" w:after="120"/>
    </w:pPr>
    <w:rPr>
      <w:rFonts w:ascii="Arial" w:hAnsi="Arial"/>
      <w:sz w:val="22"/>
      <w:lang w:val="en-US" w:eastAsia="en-US"/>
    </w:rPr>
  </w:style>
  <w:style w:type="paragraph" w:styleId="Heading1">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34B44"/>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1"/>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CE4E19"/>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CE4E19"/>
    <w:pPr>
      <w:tabs>
        <w:tab w:val="right" w:leader="dot" w:pos="9350"/>
      </w:tabs>
      <w:spacing w:before="60" w:after="60"/>
      <w:ind w:left="240"/>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uiPriority w:val="99"/>
    <w:rsid w:val="007517CF"/>
    <w:rPr>
      <w:rFonts w:ascii="Arial" w:hAnsi="Arial"/>
      <w:color w:val="606420"/>
      <w:sz w:val="22"/>
      <w:u w:val="single"/>
    </w:rPr>
  </w:style>
  <w:style w:type="paragraph" w:styleId="BodyText">
    <w:name w:val="Body Text"/>
    <w:basedOn w:val="Normal"/>
    <w:link w:val="BodyTextChar"/>
    <w:qFormat/>
    <w:rsid w:val="007517CF"/>
  </w:style>
  <w:style w:type="character" w:customStyle="1" w:styleId="BodyTextChar">
    <w:name w:val="Body Text Char"/>
    <w:basedOn w:val="DefaultParagraphFont"/>
    <w:link w:val="BodyText"/>
    <w:rsid w:val="007517CF"/>
    <w:rPr>
      <w:rFonts w:ascii="Arial" w:hAnsi="Arial"/>
      <w:sz w:val="22"/>
      <w:lang w:val="en-US" w:eastAsia="en-US"/>
    </w:rPr>
  </w:style>
  <w:style w:type="paragraph" w:customStyle="1" w:styleId="citation-translated">
    <w:name w:val="citation - translated"/>
    <w:basedOn w:val="citation"/>
    <w:qFormat/>
    <w:rsid w:val="007517CF"/>
    <w:rPr>
      <w:i/>
    </w:rPr>
  </w:style>
  <w:style w:type="paragraph" w:styleId="ListBullet2">
    <w:name w:val="List Bullet 2"/>
    <w:basedOn w:val="Normal"/>
    <w:unhideWhenUsed/>
    <w:rsid w:val="007517CF"/>
    <w:pPr>
      <w:numPr>
        <w:numId w:val="2"/>
      </w:numPr>
      <w:tabs>
        <w:tab w:val="left" w:pos="720"/>
      </w:tabs>
      <w:spacing w:before="0"/>
      <w:contextualSpacing/>
    </w:pPr>
  </w:style>
  <w:style w:type="paragraph" w:styleId="ListNumber">
    <w:name w:val="List Number"/>
    <w:basedOn w:val="Normal"/>
    <w:unhideWhenUsed/>
    <w:rsid w:val="007517CF"/>
    <w:pPr>
      <w:numPr>
        <w:numId w:val="3"/>
      </w:numPr>
      <w:spacing w:before="0"/>
    </w:pPr>
  </w:style>
  <w:style w:type="paragraph" w:styleId="ListNumber2">
    <w:name w:val="List Number 2"/>
    <w:basedOn w:val="Normal"/>
    <w:unhideWhenUsed/>
    <w:rsid w:val="007517CF"/>
    <w:pPr>
      <w:numPr>
        <w:numId w:val="4"/>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en-US" w:eastAsia="en-US"/>
    </w:rPr>
  </w:style>
  <w:style w:type="paragraph" w:customStyle="1" w:styleId="msonormal0">
    <w:name w:val="msonormal"/>
    <w:basedOn w:val="Normal"/>
    <w:rsid w:val="00231F74"/>
    <w:pPr>
      <w:spacing w:before="100" w:beforeAutospacing="1" w:after="100" w:afterAutospacing="1"/>
    </w:pPr>
    <w:rPr>
      <w:rFonts w:ascii="Times New Roman" w:hAnsi="Times New Roman"/>
      <w:sz w:val="24"/>
      <w:szCs w:val="24"/>
      <w:lang w:val="en-CA" w:eastAsia="en-CA"/>
    </w:rPr>
  </w:style>
  <w:style w:type="paragraph" w:customStyle="1" w:styleId="xl63">
    <w:name w:val="xl63"/>
    <w:basedOn w:val="Normal"/>
    <w:rsid w:val="00231F74"/>
    <w:pPr>
      <w:spacing w:before="100" w:beforeAutospacing="1" w:after="100" w:afterAutospacing="1"/>
      <w:jc w:val="center"/>
    </w:pPr>
    <w:rPr>
      <w:rFonts w:ascii="Times New Roman" w:hAnsi="Times New Roman"/>
      <w:sz w:val="24"/>
      <w:szCs w:val="24"/>
      <w:lang w:val="en-CA" w:eastAsia="en-CA"/>
    </w:rPr>
  </w:style>
  <w:style w:type="paragraph" w:customStyle="1" w:styleId="xl64">
    <w:name w:val="xl64"/>
    <w:basedOn w:val="Normal"/>
    <w:rsid w:val="00231F74"/>
    <w:pPr>
      <w:spacing w:before="100" w:beforeAutospacing="1" w:after="100" w:afterAutospacing="1"/>
      <w:jc w:val="center"/>
    </w:pPr>
    <w:rPr>
      <w:rFonts w:ascii="Times New Roman" w:hAnsi="Times New Roman"/>
      <w:b/>
      <w:bCs/>
      <w:sz w:val="24"/>
      <w:szCs w:val="24"/>
      <w:lang w:val="en-CA" w:eastAsia="en-CA"/>
    </w:rPr>
  </w:style>
  <w:style w:type="paragraph" w:customStyle="1" w:styleId="xl65">
    <w:name w:val="xl65"/>
    <w:basedOn w:val="Normal"/>
    <w:rsid w:val="00231F74"/>
    <w:pPr>
      <w:pBdr>
        <w:left w:val="single" w:sz="4"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66">
    <w:name w:val="xl66"/>
    <w:basedOn w:val="Normal"/>
    <w:rsid w:val="00231F74"/>
    <w:pPr>
      <w:spacing w:before="100" w:beforeAutospacing="1" w:after="100" w:afterAutospacing="1"/>
      <w:jc w:val="center"/>
      <w:textAlignment w:val="center"/>
    </w:pPr>
    <w:rPr>
      <w:rFonts w:ascii="Times New Roman" w:hAnsi="Times New Roman"/>
      <w:b/>
      <w:bCs/>
      <w:sz w:val="24"/>
      <w:szCs w:val="24"/>
      <w:lang w:val="en-CA" w:eastAsia="en-CA"/>
    </w:rPr>
  </w:style>
  <w:style w:type="paragraph" w:customStyle="1" w:styleId="xl67">
    <w:name w:val="xl67"/>
    <w:basedOn w:val="Normal"/>
    <w:rsid w:val="00231F74"/>
    <w:pPr>
      <w:pBdr>
        <w:right w:val="single" w:sz="4" w:space="0" w:color="auto"/>
      </w:pBdr>
      <w:spacing w:before="100" w:beforeAutospacing="1" w:after="100" w:afterAutospacing="1"/>
      <w:jc w:val="center"/>
      <w:textAlignment w:val="center"/>
    </w:pPr>
    <w:rPr>
      <w:rFonts w:ascii="Times New Roman" w:hAnsi="Times New Roman"/>
      <w:b/>
      <w:bCs/>
      <w:sz w:val="24"/>
      <w:szCs w:val="24"/>
      <w:lang w:val="en-CA" w:eastAsia="en-CA"/>
    </w:rPr>
  </w:style>
  <w:style w:type="paragraph" w:customStyle="1" w:styleId="xl68">
    <w:name w:val="xl68"/>
    <w:basedOn w:val="Normal"/>
    <w:rsid w:val="00231F74"/>
    <w:pPr>
      <w:pBdr>
        <w:right w:val="single" w:sz="4"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69">
    <w:name w:val="xl69"/>
    <w:basedOn w:val="Normal"/>
    <w:rsid w:val="00231F74"/>
    <w:pPr>
      <w:pBdr>
        <w:bottom w:val="single" w:sz="8" w:space="0" w:color="auto"/>
        <w:right w:val="single" w:sz="4"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70">
    <w:name w:val="xl70"/>
    <w:basedOn w:val="Normal"/>
    <w:rsid w:val="00231F74"/>
    <w:pPr>
      <w:pBdr>
        <w:bottom w:val="single" w:sz="8"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71">
    <w:name w:val="xl71"/>
    <w:basedOn w:val="Normal"/>
    <w:rsid w:val="00231F74"/>
    <w:pPr>
      <w:pBdr>
        <w:bottom w:val="single" w:sz="8" w:space="0" w:color="auto"/>
      </w:pBdr>
      <w:spacing w:before="100" w:beforeAutospacing="1" w:after="100" w:afterAutospacing="1"/>
      <w:jc w:val="center"/>
    </w:pPr>
    <w:rPr>
      <w:rFonts w:ascii="Times New Roman" w:hAnsi="Times New Roman"/>
      <w:sz w:val="24"/>
      <w:szCs w:val="24"/>
      <w:lang w:val="en-CA" w:eastAsia="en-CA"/>
    </w:rPr>
  </w:style>
  <w:style w:type="paragraph" w:customStyle="1" w:styleId="xl72">
    <w:name w:val="xl72"/>
    <w:basedOn w:val="Normal"/>
    <w:rsid w:val="00231F74"/>
    <w:pPr>
      <w:pBdr>
        <w:bottom w:val="single" w:sz="8" w:space="0" w:color="auto"/>
      </w:pBdr>
      <w:spacing w:before="100" w:beforeAutospacing="1" w:after="100" w:afterAutospacing="1"/>
      <w:jc w:val="center"/>
      <w:textAlignment w:val="center"/>
    </w:pPr>
    <w:rPr>
      <w:rFonts w:ascii="Times New Roman" w:hAnsi="Times New Roman"/>
      <w:sz w:val="24"/>
      <w:szCs w:val="24"/>
      <w:lang w:val="en-CA" w:eastAsia="en-CA"/>
    </w:rPr>
  </w:style>
  <w:style w:type="paragraph" w:customStyle="1" w:styleId="xl73">
    <w:name w:val="xl73"/>
    <w:basedOn w:val="Normal"/>
    <w:rsid w:val="00231F74"/>
    <w:pPr>
      <w:pBdr>
        <w:left w:val="single" w:sz="4" w:space="0" w:color="auto"/>
        <w:bottom w:val="single" w:sz="8"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74">
    <w:name w:val="xl74"/>
    <w:basedOn w:val="Normal"/>
    <w:rsid w:val="00231F74"/>
    <w:pPr>
      <w:pBdr>
        <w:bottom w:val="single" w:sz="8" w:space="0" w:color="auto"/>
      </w:pBdr>
      <w:spacing w:before="100" w:beforeAutospacing="1" w:after="100" w:afterAutospacing="1"/>
      <w:jc w:val="center"/>
      <w:textAlignment w:val="center"/>
    </w:pPr>
    <w:rPr>
      <w:rFonts w:ascii="Times New Roman" w:hAnsi="Times New Roman"/>
      <w:b/>
      <w:bCs/>
      <w:sz w:val="24"/>
      <w:szCs w:val="24"/>
      <w:lang w:val="en-CA" w:eastAsia="en-CA"/>
    </w:rPr>
  </w:style>
  <w:style w:type="paragraph" w:customStyle="1" w:styleId="xl75">
    <w:name w:val="xl75"/>
    <w:basedOn w:val="Normal"/>
    <w:rsid w:val="00231F74"/>
    <w:pPr>
      <w:pBdr>
        <w:bottom w:val="single" w:sz="8" w:space="0" w:color="auto"/>
        <w:right w:val="single" w:sz="4" w:space="0" w:color="auto"/>
      </w:pBdr>
      <w:spacing w:before="100" w:beforeAutospacing="1" w:after="100" w:afterAutospacing="1"/>
      <w:jc w:val="center"/>
      <w:textAlignment w:val="center"/>
    </w:pPr>
    <w:rPr>
      <w:rFonts w:ascii="Times New Roman" w:hAnsi="Times New Roman"/>
      <w:b/>
      <w:bCs/>
      <w:sz w:val="24"/>
      <w:szCs w:val="24"/>
      <w:lang w:val="en-CA" w:eastAsia="en-CA"/>
    </w:rPr>
  </w:style>
  <w:style w:type="paragraph" w:customStyle="1" w:styleId="xl76">
    <w:name w:val="xl76"/>
    <w:basedOn w:val="Normal"/>
    <w:rsid w:val="00231F74"/>
    <w:pPr>
      <w:pBdr>
        <w:bottom w:val="single" w:sz="8" w:space="0" w:color="auto"/>
      </w:pBdr>
      <w:shd w:val="clear" w:color="000000" w:fill="DDEBF7"/>
      <w:spacing w:before="100" w:beforeAutospacing="1" w:after="100" w:afterAutospacing="1"/>
      <w:jc w:val="center"/>
    </w:pPr>
    <w:rPr>
      <w:rFonts w:ascii="Times New Roman" w:hAnsi="Times New Roman"/>
      <w:b/>
      <w:bCs/>
      <w:sz w:val="24"/>
      <w:szCs w:val="24"/>
      <w:lang w:val="en-CA" w:eastAsia="en-CA"/>
    </w:rPr>
  </w:style>
  <w:style w:type="paragraph" w:customStyle="1" w:styleId="xl77">
    <w:name w:val="xl77"/>
    <w:basedOn w:val="Normal"/>
    <w:rsid w:val="00231F74"/>
    <w:pPr>
      <w:pBdr>
        <w:left w:val="single" w:sz="4" w:space="0" w:color="auto"/>
        <w:bottom w:val="single" w:sz="8" w:space="0" w:color="auto"/>
      </w:pBdr>
      <w:shd w:val="clear" w:color="000000" w:fill="DDEBF7"/>
      <w:spacing w:before="100" w:beforeAutospacing="1" w:after="100" w:afterAutospacing="1"/>
      <w:jc w:val="center"/>
    </w:pPr>
    <w:rPr>
      <w:rFonts w:ascii="Times New Roman" w:hAnsi="Times New Roman"/>
      <w:b/>
      <w:bCs/>
      <w:sz w:val="24"/>
      <w:szCs w:val="24"/>
      <w:lang w:val="en-CA" w:eastAsia="en-CA"/>
    </w:rPr>
  </w:style>
  <w:style w:type="paragraph" w:customStyle="1" w:styleId="xl78">
    <w:name w:val="xl78"/>
    <w:basedOn w:val="Normal"/>
    <w:rsid w:val="00231F74"/>
    <w:pPr>
      <w:pBdr>
        <w:top w:val="single" w:sz="8"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79">
    <w:name w:val="xl79"/>
    <w:basedOn w:val="Normal"/>
    <w:rsid w:val="00231F74"/>
    <w:pPr>
      <w:pBdr>
        <w:top w:val="single" w:sz="8" w:space="0" w:color="auto"/>
        <w:left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0">
    <w:name w:val="xl80"/>
    <w:basedOn w:val="Normal"/>
    <w:rsid w:val="00231F74"/>
    <w:pPr>
      <w:pBdr>
        <w:top w:val="single" w:sz="8" w:space="0" w:color="auto"/>
        <w:right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81">
    <w:name w:val="xl81"/>
    <w:basedOn w:val="Normal"/>
    <w:rsid w:val="00231F74"/>
    <w:pPr>
      <w:pBdr>
        <w:top w:val="single" w:sz="8"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2">
    <w:name w:val="xl82"/>
    <w:basedOn w:val="Normal"/>
    <w:rsid w:val="00231F74"/>
    <w:pPr>
      <w:spacing w:before="100" w:beforeAutospacing="1" w:after="100" w:afterAutospacing="1"/>
      <w:jc w:val="center"/>
    </w:pPr>
    <w:rPr>
      <w:rFonts w:ascii="Times New Roman" w:hAnsi="Times New Roman"/>
      <w:sz w:val="18"/>
      <w:szCs w:val="18"/>
      <w:lang w:val="en-CA" w:eastAsia="en-CA"/>
    </w:rPr>
  </w:style>
  <w:style w:type="paragraph" w:customStyle="1" w:styleId="xl83">
    <w:name w:val="xl83"/>
    <w:basedOn w:val="Normal"/>
    <w:rsid w:val="00231F74"/>
    <w:pPr>
      <w:pBdr>
        <w:left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4">
    <w:name w:val="xl84"/>
    <w:basedOn w:val="Normal"/>
    <w:rsid w:val="00231F74"/>
    <w:pPr>
      <w:pBdr>
        <w:right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85">
    <w:name w:val="xl85"/>
    <w:basedOn w:val="Normal"/>
    <w:rsid w:val="00231F74"/>
    <w:pP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6">
    <w:name w:val="xl86"/>
    <w:basedOn w:val="Normal"/>
    <w:rsid w:val="00231F74"/>
    <w:pPr>
      <w:pBdr>
        <w:bottom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87">
    <w:name w:val="xl87"/>
    <w:basedOn w:val="Normal"/>
    <w:rsid w:val="00231F74"/>
    <w:pPr>
      <w:pBdr>
        <w:left w:val="single" w:sz="4" w:space="0" w:color="auto"/>
        <w:bottom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8">
    <w:name w:val="xl88"/>
    <w:basedOn w:val="Normal"/>
    <w:rsid w:val="00231F74"/>
    <w:pPr>
      <w:pBdr>
        <w:bottom w:val="single" w:sz="4" w:space="0" w:color="auto"/>
        <w:right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89">
    <w:name w:val="xl89"/>
    <w:basedOn w:val="Normal"/>
    <w:rsid w:val="00231F74"/>
    <w:pPr>
      <w:pBdr>
        <w:bottom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90">
    <w:name w:val="xl90"/>
    <w:basedOn w:val="Normal"/>
    <w:rsid w:val="00231F74"/>
    <w:pPr>
      <w:pBdr>
        <w:bottom w:val="single" w:sz="4" w:space="0" w:color="auto"/>
        <w:right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91">
    <w:name w:val="xl91"/>
    <w:basedOn w:val="Normal"/>
    <w:rsid w:val="00231F74"/>
    <w:pPr>
      <w:pBdr>
        <w:bottom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92">
    <w:name w:val="xl92"/>
    <w:basedOn w:val="Normal"/>
    <w:rsid w:val="00231F74"/>
    <w:pPr>
      <w:pBdr>
        <w:bottom w:val="single" w:sz="4" w:space="0" w:color="auto"/>
        <w:right w:val="single" w:sz="4"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93">
    <w:name w:val="xl93"/>
    <w:basedOn w:val="Normal"/>
    <w:rsid w:val="00231F74"/>
    <w:pPr>
      <w:pBdr>
        <w:bottom w:val="single" w:sz="4"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styleId="NoSpacing">
    <w:name w:val="No Spacing"/>
    <w:uiPriority w:val="1"/>
    <w:qFormat/>
    <w:rsid w:val="00231F74"/>
    <w:rPr>
      <w:rFonts w:asciiTheme="minorHAnsi" w:eastAsiaTheme="minorHAnsi" w:hAnsiTheme="minorHAnsi" w:cstheme="minorBidi"/>
      <w:sz w:val="22"/>
      <w:szCs w:val="22"/>
      <w:lang w:eastAsia="en-US"/>
    </w:rPr>
  </w:style>
  <w:style w:type="paragraph" w:styleId="NormalWeb">
    <w:name w:val="Normal (Web)"/>
    <w:basedOn w:val="Normal"/>
    <w:uiPriority w:val="99"/>
    <w:semiHidden/>
    <w:unhideWhenUsed/>
    <w:rsid w:val="00231F74"/>
    <w:pPr>
      <w:spacing w:before="100" w:beforeAutospacing="1" w:after="100" w:afterAutospacing="1"/>
    </w:pPr>
    <w:rPr>
      <w:rFonts w:ascii="Times New Roman" w:eastAsiaTheme="minorEastAsia" w:hAnsi="Times New Roman"/>
      <w:sz w:val="24"/>
      <w:szCs w:val="24"/>
      <w:lang w:val="en-CA" w:eastAsia="en-CA"/>
    </w:rPr>
  </w:style>
  <w:style w:type="table" w:styleId="TableGrid">
    <w:name w:val="Table Grid"/>
    <w:basedOn w:val="TableNormal"/>
    <w:uiPriority w:val="39"/>
    <w:rsid w:val="00231F74"/>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31F74"/>
    <w:pPr>
      <w:spacing w:before="0" w:after="160" w:line="259" w:lineRule="auto"/>
      <w:ind w:left="720"/>
      <w:contextualSpacing/>
    </w:pPr>
    <w:rPr>
      <w:rFonts w:asciiTheme="minorHAnsi" w:eastAsiaTheme="minorHAnsi" w:hAnsiTheme="minorHAnsi" w:cstheme="minorBidi"/>
      <w:szCs w:val="22"/>
      <w:lang w:val="en-CA"/>
    </w:rPr>
  </w:style>
  <w:style w:type="paragraph" w:customStyle="1" w:styleId="font5">
    <w:name w:val="font5"/>
    <w:basedOn w:val="Normal"/>
    <w:rsid w:val="00231F74"/>
    <w:pPr>
      <w:spacing w:before="100" w:beforeAutospacing="1" w:after="100" w:afterAutospacing="1"/>
    </w:pPr>
    <w:rPr>
      <w:rFonts w:ascii="Calibri" w:hAnsi="Calibri" w:cs="Calibri"/>
      <w:b/>
      <w:bCs/>
      <w:color w:val="000000"/>
      <w:sz w:val="16"/>
      <w:szCs w:val="16"/>
      <w:lang w:val="en-CA" w:eastAsia="en-CA"/>
    </w:rPr>
  </w:style>
  <w:style w:type="paragraph" w:customStyle="1" w:styleId="font6">
    <w:name w:val="font6"/>
    <w:basedOn w:val="Normal"/>
    <w:rsid w:val="00231F74"/>
    <w:pPr>
      <w:spacing w:before="100" w:beforeAutospacing="1" w:after="100" w:afterAutospacing="1"/>
    </w:pPr>
    <w:rPr>
      <w:rFonts w:ascii="Calibri" w:hAnsi="Calibri" w:cs="Calibri"/>
      <w:color w:val="000000"/>
      <w:sz w:val="16"/>
      <w:szCs w:val="16"/>
      <w:lang w:val="en-CA" w:eastAsia="en-CA"/>
    </w:rPr>
  </w:style>
  <w:style w:type="paragraph" w:customStyle="1" w:styleId="font7">
    <w:name w:val="font7"/>
    <w:basedOn w:val="Normal"/>
    <w:rsid w:val="00231F74"/>
    <w:pPr>
      <w:spacing w:before="100" w:beforeAutospacing="1" w:after="100" w:afterAutospacing="1"/>
    </w:pPr>
    <w:rPr>
      <w:rFonts w:ascii="Calibri" w:hAnsi="Calibri" w:cs="Calibri"/>
      <w:color w:val="000000"/>
      <w:sz w:val="16"/>
      <w:szCs w:val="16"/>
      <w:lang w:val="en-CA" w:eastAsia="en-CA"/>
    </w:rPr>
  </w:style>
  <w:style w:type="paragraph" w:customStyle="1" w:styleId="xl94">
    <w:name w:val="xl94"/>
    <w:basedOn w:val="Normal"/>
    <w:rsid w:val="00231F74"/>
    <w:pPr>
      <w:pBdr>
        <w:top w:val="single" w:sz="8" w:space="0" w:color="auto"/>
        <w:bottom w:val="single" w:sz="8" w:space="0" w:color="auto"/>
      </w:pBdr>
      <w:spacing w:before="100" w:beforeAutospacing="1" w:after="100" w:afterAutospacing="1"/>
      <w:jc w:val="center"/>
      <w:textAlignment w:val="center"/>
    </w:pPr>
    <w:rPr>
      <w:rFonts w:ascii="Times New Roman" w:hAnsi="Times New Roman"/>
      <w:b/>
      <w:bCs/>
      <w:color w:val="000000"/>
      <w:sz w:val="16"/>
      <w:szCs w:val="16"/>
      <w:lang w:val="en-CA" w:eastAsia="en-CA"/>
    </w:rPr>
  </w:style>
  <w:style w:type="paragraph" w:customStyle="1" w:styleId="xl95">
    <w:name w:val="xl95"/>
    <w:basedOn w:val="Normal"/>
    <w:rsid w:val="00231F74"/>
    <w:pPr>
      <w:spacing w:before="100" w:beforeAutospacing="1" w:after="100" w:afterAutospacing="1"/>
      <w:jc w:val="center"/>
    </w:pPr>
    <w:rPr>
      <w:rFonts w:ascii="Times New Roman" w:hAnsi="Times New Roman"/>
      <w:sz w:val="24"/>
      <w:szCs w:val="24"/>
      <w:lang w:val="en-CA" w:eastAsia="en-CA"/>
    </w:rPr>
  </w:style>
  <w:style w:type="paragraph" w:customStyle="1" w:styleId="xl96">
    <w:name w:val="xl96"/>
    <w:basedOn w:val="Normal"/>
    <w:rsid w:val="00231F74"/>
    <w:pPr>
      <w:pBdr>
        <w:top w:val="single" w:sz="8" w:space="0" w:color="auto"/>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b/>
      <w:bCs/>
      <w:color w:val="000000"/>
      <w:sz w:val="16"/>
      <w:szCs w:val="16"/>
      <w:lang w:val="en-CA" w:eastAsia="en-CA"/>
    </w:rPr>
  </w:style>
  <w:style w:type="paragraph" w:customStyle="1" w:styleId="xl97">
    <w:name w:val="xl97"/>
    <w:basedOn w:val="Normal"/>
    <w:rsid w:val="00231F74"/>
    <w:pP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98">
    <w:name w:val="xl98"/>
    <w:basedOn w:val="Normal"/>
    <w:rsid w:val="00231F74"/>
    <w:pPr>
      <w:pBdr>
        <w:bottom w:val="single" w:sz="8" w:space="0" w:color="auto"/>
      </w:pBd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99">
    <w:name w:val="xl99"/>
    <w:basedOn w:val="Normal"/>
    <w:rsid w:val="00231F74"/>
    <w:pPr>
      <w:pBdr>
        <w:top w:val="single" w:sz="8" w:space="0" w:color="auto"/>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b/>
      <w:bCs/>
      <w:sz w:val="18"/>
      <w:szCs w:val="18"/>
      <w:lang w:val="en-CA" w:eastAsia="en-CA"/>
    </w:rPr>
  </w:style>
  <w:style w:type="paragraph" w:customStyle="1" w:styleId="xl100">
    <w:name w:val="xl100"/>
    <w:basedOn w:val="Normal"/>
    <w:rsid w:val="00231F74"/>
    <w:pP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1">
    <w:name w:val="xl101"/>
    <w:basedOn w:val="Normal"/>
    <w:rsid w:val="00231F74"/>
    <w:pPr>
      <w:pBdr>
        <w:bottom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2">
    <w:name w:val="xl102"/>
    <w:basedOn w:val="Normal"/>
    <w:rsid w:val="00231F74"/>
    <w:pPr>
      <w:pBdr>
        <w:top w:val="single" w:sz="8" w:space="0" w:color="auto"/>
        <w:left w:val="single" w:sz="8" w:space="0" w:color="auto"/>
      </w:pBd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103">
    <w:name w:val="xl103"/>
    <w:basedOn w:val="Normal"/>
    <w:rsid w:val="00231F74"/>
    <w:pPr>
      <w:pBdr>
        <w:top w:val="single" w:sz="8" w:space="0" w:color="auto"/>
        <w:right w:val="single" w:sz="8" w:space="0" w:color="auto"/>
      </w:pBdr>
      <w:shd w:val="clear" w:color="000000" w:fill="FFFFFF"/>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104">
    <w:name w:val="xl104"/>
    <w:basedOn w:val="Normal"/>
    <w:rsid w:val="00231F74"/>
    <w:pPr>
      <w:pBdr>
        <w:left w:val="single" w:sz="8" w:space="0" w:color="auto"/>
      </w:pBd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105">
    <w:name w:val="xl105"/>
    <w:basedOn w:val="Normal"/>
    <w:rsid w:val="00231F74"/>
    <w:pPr>
      <w:pBdr>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106">
    <w:name w:val="xl106"/>
    <w:basedOn w:val="Normal"/>
    <w:rsid w:val="00231F74"/>
    <w:pP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7">
    <w:name w:val="xl107"/>
    <w:basedOn w:val="Normal"/>
    <w:rsid w:val="00231F74"/>
    <w:pP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8">
    <w:name w:val="xl108"/>
    <w:basedOn w:val="Normal"/>
    <w:rsid w:val="00231F74"/>
    <w:pPr>
      <w:pBdr>
        <w:top w:val="single" w:sz="8" w:space="0" w:color="auto"/>
        <w:left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9">
    <w:name w:val="xl109"/>
    <w:basedOn w:val="Normal"/>
    <w:rsid w:val="00231F74"/>
    <w:pPr>
      <w:pBdr>
        <w:top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0">
    <w:name w:val="xl110"/>
    <w:basedOn w:val="Normal"/>
    <w:rsid w:val="00231F74"/>
    <w:pPr>
      <w:pBdr>
        <w:left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1">
    <w:name w:val="xl111"/>
    <w:basedOn w:val="Normal"/>
    <w:rsid w:val="00231F74"/>
    <w:pP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2">
    <w:name w:val="xl112"/>
    <w:basedOn w:val="Normal"/>
    <w:rsid w:val="00231F74"/>
    <w:pPr>
      <w:pBdr>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3">
    <w:name w:val="xl113"/>
    <w:basedOn w:val="Normal"/>
    <w:rsid w:val="00231F74"/>
    <w:pPr>
      <w:pBdr>
        <w:bottom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4">
    <w:name w:val="xl114"/>
    <w:basedOn w:val="Normal"/>
    <w:rsid w:val="00231F74"/>
    <w:pPr>
      <w:pBdr>
        <w:top w:val="single" w:sz="8" w:space="0" w:color="auto"/>
        <w:left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5">
    <w:name w:val="xl115"/>
    <w:basedOn w:val="Normal"/>
    <w:rsid w:val="00231F74"/>
    <w:pPr>
      <w:pBdr>
        <w:top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6">
    <w:name w:val="xl116"/>
    <w:basedOn w:val="Normal"/>
    <w:rsid w:val="00231F74"/>
    <w:pPr>
      <w:pBdr>
        <w:left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7">
    <w:name w:val="xl117"/>
    <w:basedOn w:val="Normal"/>
    <w:rsid w:val="00231F74"/>
    <w:pPr>
      <w:pBdr>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8">
    <w:name w:val="xl118"/>
    <w:basedOn w:val="Normal"/>
    <w:rsid w:val="00231F74"/>
    <w:pPr>
      <w:pBdr>
        <w:bottom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9">
    <w:name w:val="xl119"/>
    <w:basedOn w:val="Normal"/>
    <w:rsid w:val="00231F74"/>
    <w:pPr>
      <w:pBdr>
        <w:top w:val="single" w:sz="8" w:space="0" w:color="auto"/>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20">
    <w:name w:val="xl120"/>
    <w:basedOn w:val="Normal"/>
    <w:rsid w:val="00231F74"/>
    <w:pPr>
      <w:pBdr>
        <w:top w:val="single" w:sz="8" w:space="0" w:color="auto"/>
        <w:bottom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character" w:styleId="CommentReference">
    <w:name w:val="annotation reference"/>
    <w:basedOn w:val="DefaultParagraphFont"/>
    <w:uiPriority w:val="99"/>
    <w:semiHidden/>
    <w:unhideWhenUsed/>
    <w:rsid w:val="00205CE8"/>
    <w:rPr>
      <w:sz w:val="16"/>
      <w:szCs w:val="16"/>
    </w:rPr>
  </w:style>
  <w:style w:type="paragraph" w:styleId="CommentText">
    <w:name w:val="annotation text"/>
    <w:basedOn w:val="Normal"/>
    <w:link w:val="CommentTextChar"/>
    <w:uiPriority w:val="99"/>
    <w:semiHidden/>
    <w:unhideWhenUsed/>
    <w:rsid w:val="00205CE8"/>
    <w:rPr>
      <w:sz w:val="20"/>
    </w:rPr>
  </w:style>
  <w:style w:type="character" w:customStyle="1" w:styleId="CommentTextChar">
    <w:name w:val="Comment Text Char"/>
    <w:basedOn w:val="DefaultParagraphFont"/>
    <w:link w:val="CommentText"/>
    <w:uiPriority w:val="99"/>
    <w:semiHidden/>
    <w:rsid w:val="00205CE8"/>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205CE8"/>
    <w:rPr>
      <w:b/>
      <w:bCs/>
    </w:rPr>
  </w:style>
  <w:style w:type="character" w:customStyle="1" w:styleId="CommentSubjectChar">
    <w:name w:val="Comment Subject Char"/>
    <w:basedOn w:val="CommentTextChar"/>
    <w:link w:val="CommentSubject"/>
    <w:uiPriority w:val="99"/>
    <w:semiHidden/>
    <w:rsid w:val="00205CE8"/>
    <w:rPr>
      <w:rFonts w:ascii="Arial" w:hAnsi="Arial"/>
      <w:b/>
      <w:bCs/>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List Bullet" w:uiPriority="0"/>
    <w:lsdException w:name="List Number" w:uiPriority="0"/>
    <w:lsdException w:name="List Bullet 2" w:uiPriority="0"/>
    <w:lsdException w:name="List Number 2" w:uiPriority="0"/>
    <w:lsdException w:name="Title" w:semiHidden="0" w:uiPriority="10" w:unhideWhenUsed="0"/>
    <w:lsdException w:name="Default Paragraph Font" w:uiPriority="1"/>
    <w:lsdException w:name="Body Text" w:uiPriority="0"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A95A3D"/>
    <w:pPr>
      <w:spacing w:before="120" w:after="120"/>
    </w:pPr>
    <w:rPr>
      <w:rFonts w:ascii="Arial" w:hAnsi="Arial"/>
      <w:sz w:val="22"/>
      <w:lang w:val="en-US" w:eastAsia="en-US"/>
    </w:rPr>
  </w:style>
  <w:style w:type="paragraph" w:styleId="Heading1">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34B44"/>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1"/>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CE4E19"/>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CE4E19"/>
    <w:pPr>
      <w:tabs>
        <w:tab w:val="right" w:leader="dot" w:pos="9350"/>
      </w:tabs>
      <w:spacing w:before="60" w:after="60"/>
      <w:ind w:left="240"/>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uiPriority w:val="99"/>
    <w:rsid w:val="007517CF"/>
    <w:rPr>
      <w:rFonts w:ascii="Arial" w:hAnsi="Arial"/>
      <w:color w:val="606420"/>
      <w:sz w:val="22"/>
      <w:u w:val="single"/>
    </w:rPr>
  </w:style>
  <w:style w:type="paragraph" w:styleId="BodyText">
    <w:name w:val="Body Text"/>
    <w:basedOn w:val="Normal"/>
    <w:link w:val="BodyTextChar"/>
    <w:qFormat/>
    <w:rsid w:val="007517CF"/>
  </w:style>
  <w:style w:type="character" w:customStyle="1" w:styleId="BodyTextChar">
    <w:name w:val="Body Text Char"/>
    <w:basedOn w:val="DefaultParagraphFont"/>
    <w:link w:val="BodyText"/>
    <w:rsid w:val="007517CF"/>
    <w:rPr>
      <w:rFonts w:ascii="Arial" w:hAnsi="Arial"/>
      <w:sz w:val="22"/>
      <w:lang w:val="en-US" w:eastAsia="en-US"/>
    </w:rPr>
  </w:style>
  <w:style w:type="paragraph" w:customStyle="1" w:styleId="citation-translated">
    <w:name w:val="citation - translated"/>
    <w:basedOn w:val="citation"/>
    <w:qFormat/>
    <w:rsid w:val="007517CF"/>
    <w:rPr>
      <w:i/>
    </w:rPr>
  </w:style>
  <w:style w:type="paragraph" w:styleId="ListBullet2">
    <w:name w:val="List Bullet 2"/>
    <w:basedOn w:val="Normal"/>
    <w:unhideWhenUsed/>
    <w:rsid w:val="007517CF"/>
    <w:pPr>
      <w:numPr>
        <w:numId w:val="2"/>
      </w:numPr>
      <w:tabs>
        <w:tab w:val="left" w:pos="720"/>
      </w:tabs>
      <w:spacing w:before="0"/>
      <w:contextualSpacing/>
    </w:pPr>
  </w:style>
  <w:style w:type="paragraph" w:styleId="ListNumber">
    <w:name w:val="List Number"/>
    <w:basedOn w:val="Normal"/>
    <w:unhideWhenUsed/>
    <w:rsid w:val="007517CF"/>
    <w:pPr>
      <w:numPr>
        <w:numId w:val="3"/>
      </w:numPr>
      <w:spacing w:before="0"/>
    </w:pPr>
  </w:style>
  <w:style w:type="paragraph" w:styleId="ListNumber2">
    <w:name w:val="List Number 2"/>
    <w:basedOn w:val="Normal"/>
    <w:unhideWhenUsed/>
    <w:rsid w:val="007517CF"/>
    <w:pPr>
      <w:numPr>
        <w:numId w:val="4"/>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en-US" w:eastAsia="en-US"/>
    </w:rPr>
  </w:style>
  <w:style w:type="paragraph" w:customStyle="1" w:styleId="msonormal0">
    <w:name w:val="msonormal"/>
    <w:basedOn w:val="Normal"/>
    <w:rsid w:val="00231F74"/>
    <w:pPr>
      <w:spacing w:before="100" w:beforeAutospacing="1" w:after="100" w:afterAutospacing="1"/>
    </w:pPr>
    <w:rPr>
      <w:rFonts w:ascii="Times New Roman" w:hAnsi="Times New Roman"/>
      <w:sz w:val="24"/>
      <w:szCs w:val="24"/>
      <w:lang w:val="en-CA" w:eastAsia="en-CA"/>
    </w:rPr>
  </w:style>
  <w:style w:type="paragraph" w:customStyle="1" w:styleId="xl63">
    <w:name w:val="xl63"/>
    <w:basedOn w:val="Normal"/>
    <w:rsid w:val="00231F74"/>
    <w:pPr>
      <w:spacing w:before="100" w:beforeAutospacing="1" w:after="100" w:afterAutospacing="1"/>
      <w:jc w:val="center"/>
    </w:pPr>
    <w:rPr>
      <w:rFonts w:ascii="Times New Roman" w:hAnsi="Times New Roman"/>
      <w:sz w:val="24"/>
      <w:szCs w:val="24"/>
      <w:lang w:val="en-CA" w:eastAsia="en-CA"/>
    </w:rPr>
  </w:style>
  <w:style w:type="paragraph" w:customStyle="1" w:styleId="xl64">
    <w:name w:val="xl64"/>
    <w:basedOn w:val="Normal"/>
    <w:rsid w:val="00231F74"/>
    <w:pPr>
      <w:spacing w:before="100" w:beforeAutospacing="1" w:after="100" w:afterAutospacing="1"/>
      <w:jc w:val="center"/>
    </w:pPr>
    <w:rPr>
      <w:rFonts w:ascii="Times New Roman" w:hAnsi="Times New Roman"/>
      <w:b/>
      <w:bCs/>
      <w:sz w:val="24"/>
      <w:szCs w:val="24"/>
      <w:lang w:val="en-CA" w:eastAsia="en-CA"/>
    </w:rPr>
  </w:style>
  <w:style w:type="paragraph" w:customStyle="1" w:styleId="xl65">
    <w:name w:val="xl65"/>
    <w:basedOn w:val="Normal"/>
    <w:rsid w:val="00231F74"/>
    <w:pPr>
      <w:pBdr>
        <w:left w:val="single" w:sz="4"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66">
    <w:name w:val="xl66"/>
    <w:basedOn w:val="Normal"/>
    <w:rsid w:val="00231F74"/>
    <w:pPr>
      <w:spacing w:before="100" w:beforeAutospacing="1" w:after="100" w:afterAutospacing="1"/>
      <w:jc w:val="center"/>
      <w:textAlignment w:val="center"/>
    </w:pPr>
    <w:rPr>
      <w:rFonts w:ascii="Times New Roman" w:hAnsi="Times New Roman"/>
      <w:b/>
      <w:bCs/>
      <w:sz w:val="24"/>
      <w:szCs w:val="24"/>
      <w:lang w:val="en-CA" w:eastAsia="en-CA"/>
    </w:rPr>
  </w:style>
  <w:style w:type="paragraph" w:customStyle="1" w:styleId="xl67">
    <w:name w:val="xl67"/>
    <w:basedOn w:val="Normal"/>
    <w:rsid w:val="00231F74"/>
    <w:pPr>
      <w:pBdr>
        <w:right w:val="single" w:sz="4" w:space="0" w:color="auto"/>
      </w:pBdr>
      <w:spacing w:before="100" w:beforeAutospacing="1" w:after="100" w:afterAutospacing="1"/>
      <w:jc w:val="center"/>
      <w:textAlignment w:val="center"/>
    </w:pPr>
    <w:rPr>
      <w:rFonts w:ascii="Times New Roman" w:hAnsi="Times New Roman"/>
      <w:b/>
      <w:bCs/>
      <w:sz w:val="24"/>
      <w:szCs w:val="24"/>
      <w:lang w:val="en-CA" w:eastAsia="en-CA"/>
    </w:rPr>
  </w:style>
  <w:style w:type="paragraph" w:customStyle="1" w:styleId="xl68">
    <w:name w:val="xl68"/>
    <w:basedOn w:val="Normal"/>
    <w:rsid w:val="00231F74"/>
    <w:pPr>
      <w:pBdr>
        <w:right w:val="single" w:sz="4"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69">
    <w:name w:val="xl69"/>
    <w:basedOn w:val="Normal"/>
    <w:rsid w:val="00231F74"/>
    <w:pPr>
      <w:pBdr>
        <w:bottom w:val="single" w:sz="8" w:space="0" w:color="auto"/>
        <w:right w:val="single" w:sz="4"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70">
    <w:name w:val="xl70"/>
    <w:basedOn w:val="Normal"/>
    <w:rsid w:val="00231F74"/>
    <w:pPr>
      <w:pBdr>
        <w:bottom w:val="single" w:sz="8"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71">
    <w:name w:val="xl71"/>
    <w:basedOn w:val="Normal"/>
    <w:rsid w:val="00231F74"/>
    <w:pPr>
      <w:pBdr>
        <w:bottom w:val="single" w:sz="8" w:space="0" w:color="auto"/>
      </w:pBdr>
      <w:spacing w:before="100" w:beforeAutospacing="1" w:after="100" w:afterAutospacing="1"/>
      <w:jc w:val="center"/>
    </w:pPr>
    <w:rPr>
      <w:rFonts w:ascii="Times New Roman" w:hAnsi="Times New Roman"/>
      <w:sz w:val="24"/>
      <w:szCs w:val="24"/>
      <w:lang w:val="en-CA" w:eastAsia="en-CA"/>
    </w:rPr>
  </w:style>
  <w:style w:type="paragraph" w:customStyle="1" w:styleId="xl72">
    <w:name w:val="xl72"/>
    <w:basedOn w:val="Normal"/>
    <w:rsid w:val="00231F74"/>
    <w:pPr>
      <w:pBdr>
        <w:bottom w:val="single" w:sz="8" w:space="0" w:color="auto"/>
      </w:pBdr>
      <w:spacing w:before="100" w:beforeAutospacing="1" w:after="100" w:afterAutospacing="1"/>
      <w:jc w:val="center"/>
      <w:textAlignment w:val="center"/>
    </w:pPr>
    <w:rPr>
      <w:rFonts w:ascii="Times New Roman" w:hAnsi="Times New Roman"/>
      <w:sz w:val="24"/>
      <w:szCs w:val="24"/>
      <w:lang w:val="en-CA" w:eastAsia="en-CA"/>
    </w:rPr>
  </w:style>
  <w:style w:type="paragraph" w:customStyle="1" w:styleId="xl73">
    <w:name w:val="xl73"/>
    <w:basedOn w:val="Normal"/>
    <w:rsid w:val="00231F74"/>
    <w:pPr>
      <w:pBdr>
        <w:left w:val="single" w:sz="4" w:space="0" w:color="auto"/>
        <w:bottom w:val="single" w:sz="8" w:space="0" w:color="auto"/>
      </w:pBdr>
      <w:spacing w:before="100" w:beforeAutospacing="1" w:after="100" w:afterAutospacing="1"/>
      <w:jc w:val="center"/>
    </w:pPr>
    <w:rPr>
      <w:rFonts w:ascii="Times New Roman" w:hAnsi="Times New Roman"/>
      <w:b/>
      <w:bCs/>
      <w:sz w:val="24"/>
      <w:szCs w:val="24"/>
      <w:lang w:val="en-CA" w:eastAsia="en-CA"/>
    </w:rPr>
  </w:style>
  <w:style w:type="paragraph" w:customStyle="1" w:styleId="xl74">
    <w:name w:val="xl74"/>
    <w:basedOn w:val="Normal"/>
    <w:rsid w:val="00231F74"/>
    <w:pPr>
      <w:pBdr>
        <w:bottom w:val="single" w:sz="8" w:space="0" w:color="auto"/>
      </w:pBdr>
      <w:spacing w:before="100" w:beforeAutospacing="1" w:after="100" w:afterAutospacing="1"/>
      <w:jc w:val="center"/>
      <w:textAlignment w:val="center"/>
    </w:pPr>
    <w:rPr>
      <w:rFonts w:ascii="Times New Roman" w:hAnsi="Times New Roman"/>
      <w:b/>
      <w:bCs/>
      <w:sz w:val="24"/>
      <w:szCs w:val="24"/>
      <w:lang w:val="en-CA" w:eastAsia="en-CA"/>
    </w:rPr>
  </w:style>
  <w:style w:type="paragraph" w:customStyle="1" w:styleId="xl75">
    <w:name w:val="xl75"/>
    <w:basedOn w:val="Normal"/>
    <w:rsid w:val="00231F74"/>
    <w:pPr>
      <w:pBdr>
        <w:bottom w:val="single" w:sz="8" w:space="0" w:color="auto"/>
        <w:right w:val="single" w:sz="4" w:space="0" w:color="auto"/>
      </w:pBdr>
      <w:spacing w:before="100" w:beforeAutospacing="1" w:after="100" w:afterAutospacing="1"/>
      <w:jc w:val="center"/>
      <w:textAlignment w:val="center"/>
    </w:pPr>
    <w:rPr>
      <w:rFonts w:ascii="Times New Roman" w:hAnsi="Times New Roman"/>
      <w:b/>
      <w:bCs/>
      <w:sz w:val="24"/>
      <w:szCs w:val="24"/>
      <w:lang w:val="en-CA" w:eastAsia="en-CA"/>
    </w:rPr>
  </w:style>
  <w:style w:type="paragraph" w:customStyle="1" w:styleId="xl76">
    <w:name w:val="xl76"/>
    <w:basedOn w:val="Normal"/>
    <w:rsid w:val="00231F74"/>
    <w:pPr>
      <w:pBdr>
        <w:bottom w:val="single" w:sz="8" w:space="0" w:color="auto"/>
      </w:pBdr>
      <w:shd w:val="clear" w:color="000000" w:fill="DDEBF7"/>
      <w:spacing w:before="100" w:beforeAutospacing="1" w:after="100" w:afterAutospacing="1"/>
      <w:jc w:val="center"/>
    </w:pPr>
    <w:rPr>
      <w:rFonts w:ascii="Times New Roman" w:hAnsi="Times New Roman"/>
      <w:b/>
      <w:bCs/>
      <w:sz w:val="24"/>
      <w:szCs w:val="24"/>
      <w:lang w:val="en-CA" w:eastAsia="en-CA"/>
    </w:rPr>
  </w:style>
  <w:style w:type="paragraph" w:customStyle="1" w:styleId="xl77">
    <w:name w:val="xl77"/>
    <w:basedOn w:val="Normal"/>
    <w:rsid w:val="00231F74"/>
    <w:pPr>
      <w:pBdr>
        <w:left w:val="single" w:sz="4" w:space="0" w:color="auto"/>
        <w:bottom w:val="single" w:sz="8" w:space="0" w:color="auto"/>
      </w:pBdr>
      <w:shd w:val="clear" w:color="000000" w:fill="DDEBF7"/>
      <w:spacing w:before="100" w:beforeAutospacing="1" w:after="100" w:afterAutospacing="1"/>
      <w:jc w:val="center"/>
    </w:pPr>
    <w:rPr>
      <w:rFonts w:ascii="Times New Roman" w:hAnsi="Times New Roman"/>
      <w:b/>
      <w:bCs/>
      <w:sz w:val="24"/>
      <w:szCs w:val="24"/>
      <w:lang w:val="en-CA" w:eastAsia="en-CA"/>
    </w:rPr>
  </w:style>
  <w:style w:type="paragraph" w:customStyle="1" w:styleId="xl78">
    <w:name w:val="xl78"/>
    <w:basedOn w:val="Normal"/>
    <w:rsid w:val="00231F74"/>
    <w:pPr>
      <w:pBdr>
        <w:top w:val="single" w:sz="8"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79">
    <w:name w:val="xl79"/>
    <w:basedOn w:val="Normal"/>
    <w:rsid w:val="00231F74"/>
    <w:pPr>
      <w:pBdr>
        <w:top w:val="single" w:sz="8" w:space="0" w:color="auto"/>
        <w:left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0">
    <w:name w:val="xl80"/>
    <w:basedOn w:val="Normal"/>
    <w:rsid w:val="00231F74"/>
    <w:pPr>
      <w:pBdr>
        <w:top w:val="single" w:sz="8" w:space="0" w:color="auto"/>
        <w:right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81">
    <w:name w:val="xl81"/>
    <w:basedOn w:val="Normal"/>
    <w:rsid w:val="00231F74"/>
    <w:pPr>
      <w:pBdr>
        <w:top w:val="single" w:sz="8"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2">
    <w:name w:val="xl82"/>
    <w:basedOn w:val="Normal"/>
    <w:rsid w:val="00231F74"/>
    <w:pPr>
      <w:spacing w:before="100" w:beforeAutospacing="1" w:after="100" w:afterAutospacing="1"/>
      <w:jc w:val="center"/>
    </w:pPr>
    <w:rPr>
      <w:rFonts w:ascii="Times New Roman" w:hAnsi="Times New Roman"/>
      <w:sz w:val="18"/>
      <w:szCs w:val="18"/>
      <w:lang w:val="en-CA" w:eastAsia="en-CA"/>
    </w:rPr>
  </w:style>
  <w:style w:type="paragraph" w:customStyle="1" w:styleId="xl83">
    <w:name w:val="xl83"/>
    <w:basedOn w:val="Normal"/>
    <w:rsid w:val="00231F74"/>
    <w:pPr>
      <w:pBdr>
        <w:left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4">
    <w:name w:val="xl84"/>
    <w:basedOn w:val="Normal"/>
    <w:rsid w:val="00231F74"/>
    <w:pPr>
      <w:pBdr>
        <w:right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85">
    <w:name w:val="xl85"/>
    <w:basedOn w:val="Normal"/>
    <w:rsid w:val="00231F74"/>
    <w:pP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6">
    <w:name w:val="xl86"/>
    <w:basedOn w:val="Normal"/>
    <w:rsid w:val="00231F74"/>
    <w:pPr>
      <w:pBdr>
        <w:bottom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87">
    <w:name w:val="xl87"/>
    <w:basedOn w:val="Normal"/>
    <w:rsid w:val="00231F74"/>
    <w:pPr>
      <w:pBdr>
        <w:left w:val="single" w:sz="4" w:space="0" w:color="auto"/>
        <w:bottom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88">
    <w:name w:val="xl88"/>
    <w:basedOn w:val="Normal"/>
    <w:rsid w:val="00231F74"/>
    <w:pPr>
      <w:pBdr>
        <w:bottom w:val="single" w:sz="4" w:space="0" w:color="auto"/>
        <w:right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89">
    <w:name w:val="xl89"/>
    <w:basedOn w:val="Normal"/>
    <w:rsid w:val="00231F74"/>
    <w:pPr>
      <w:pBdr>
        <w:bottom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90">
    <w:name w:val="xl90"/>
    <w:basedOn w:val="Normal"/>
    <w:rsid w:val="00231F74"/>
    <w:pPr>
      <w:pBdr>
        <w:bottom w:val="single" w:sz="4" w:space="0" w:color="auto"/>
        <w:right w:val="single" w:sz="4" w:space="0" w:color="auto"/>
      </w:pBdr>
      <w:spacing w:before="100" w:beforeAutospacing="1" w:after="100" w:afterAutospacing="1"/>
      <w:jc w:val="center"/>
    </w:pPr>
    <w:rPr>
      <w:rFonts w:ascii="Times New Roman" w:hAnsi="Times New Roman"/>
      <w:sz w:val="18"/>
      <w:szCs w:val="18"/>
      <w:lang w:val="en-CA" w:eastAsia="en-CA"/>
    </w:rPr>
  </w:style>
  <w:style w:type="paragraph" w:customStyle="1" w:styleId="xl91">
    <w:name w:val="xl91"/>
    <w:basedOn w:val="Normal"/>
    <w:rsid w:val="00231F74"/>
    <w:pPr>
      <w:pBdr>
        <w:bottom w:val="single" w:sz="4" w:space="0" w:color="auto"/>
      </w:pBdr>
      <w:shd w:val="clear" w:color="000000" w:fill="DDEBF7"/>
      <w:spacing w:before="100" w:beforeAutospacing="1" w:after="100" w:afterAutospacing="1"/>
      <w:jc w:val="center"/>
    </w:pPr>
    <w:rPr>
      <w:rFonts w:ascii="Times New Roman" w:hAnsi="Times New Roman"/>
      <w:sz w:val="18"/>
      <w:szCs w:val="18"/>
      <w:lang w:val="en-CA" w:eastAsia="en-CA"/>
    </w:rPr>
  </w:style>
  <w:style w:type="paragraph" w:customStyle="1" w:styleId="xl92">
    <w:name w:val="xl92"/>
    <w:basedOn w:val="Normal"/>
    <w:rsid w:val="00231F74"/>
    <w:pPr>
      <w:pBdr>
        <w:bottom w:val="single" w:sz="4" w:space="0" w:color="auto"/>
        <w:right w:val="single" w:sz="4"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93">
    <w:name w:val="xl93"/>
    <w:basedOn w:val="Normal"/>
    <w:rsid w:val="00231F74"/>
    <w:pPr>
      <w:pBdr>
        <w:bottom w:val="single" w:sz="4"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styleId="NoSpacing">
    <w:name w:val="No Spacing"/>
    <w:uiPriority w:val="1"/>
    <w:qFormat/>
    <w:rsid w:val="00231F74"/>
    <w:rPr>
      <w:rFonts w:asciiTheme="minorHAnsi" w:eastAsiaTheme="minorHAnsi" w:hAnsiTheme="minorHAnsi" w:cstheme="minorBidi"/>
      <w:sz w:val="22"/>
      <w:szCs w:val="22"/>
      <w:lang w:eastAsia="en-US"/>
    </w:rPr>
  </w:style>
  <w:style w:type="paragraph" w:styleId="NormalWeb">
    <w:name w:val="Normal (Web)"/>
    <w:basedOn w:val="Normal"/>
    <w:uiPriority w:val="99"/>
    <w:semiHidden/>
    <w:unhideWhenUsed/>
    <w:rsid w:val="00231F74"/>
    <w:pPr>
      <w:spacing w:before="100" w:beforeAutospacing="1" w:after="100" w:afterAutospacing="1"/>
    </w:pPr>
    <w:rPr>
      <w:rFonts w:ascii="Times New Roman" w:eastAsiaTheme="minorEastAsia" w:hAnsi="Times New Roman"/>
      <w:sz w:val="24"/>
      <w:szCs w:val="24"/>
      <w:lang w:val="en-CA" w:eastAsia="en-CA"/>
    </w:rPr>
  </w:style>
  <w:style w:type="table" w:styleId="TableGrid">
    <w:name w:val="Table Grid"/>
    <w:basedOn w:val="TableNormal"/>
    <w:uiPriority w:val="39"/>
    <w:rsid w:val="00231F74"/>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31F74"/>
    <w:pPr>
      <w:spacing w:before="0" w:after="160" w:line="259" w:lineRule="auto"/>
      <w:ind w:left="720"/>
      <w:contextualSpacing/>
    </w:pPr>
    <w:rPr>
      <w:rFonts w:asciiTheme="minorHAnsi" w:eastAsiaTheme="minorHAnsi" w:hAnsiTheme="minorHAnsi" w:cstheme="minorBidi"/>
      <w:szCs w:val="22"/>
      <w:lang w:val="en-CA"/>
    </w:rPr>
  </w:style>
  <w:style w:type="paragraph" w:customStyle="1" w:styleId="font5">
    <w:name w:val="font5"/>
    <w:basedOn w:val="Normal"/>
    <w:rsid w:val="00231F74"/>
    <w:pPr>
      <w:spacing w:before="100" w:beforeAutospacing="1" w:after="100" w:afterAutospacing="1"/>
    </w:pPr>
    <w:rPr>
      <w:rFonts w:ascii="Calibri" w:hAnsi="Calibri" w:cs="Calibri"/>
      <w:b/>
      <w:bCs/>
      <w:color w:val="000000"/>
      <w:sz w:val="16"/>
      <w:szCs w:val="16"/>
      <w:lang w:val="en-CA" w:eastAsia="en-CA"/>
    </w:rPr>
  </w:style>
  <w:style w:type="paragraph" w:customStyle="1" w:styleId="font6">
    <w:name w:val="font6"/>
    <w:basedOn w:val="Normal"/>
    <w:rsid w:val="00231F74"/>
    <w:pPr>
      <w:spacing w:before="100" w:beforeAutospacing="1" w:after="100" w:afterAutospacing="1"/>
    </w:pPr>
    <w:rPr>
      <w:rFonts w:ascii="Calibri" w:hAnsi="Calibri" w:cs="Calibri"/>
      <w:color w:val="000000"/>
      <w:sz w:val="16"/>
      <w:szCs w:val="16"/>
      <w:lang w:val="en-CA" w:eastAsia="en-CA"/>
    </w:rPr>
  </w:style>
  <w:style w:type="paragraph" w:customStyle="1" w:styleId="font7">
    <w:name w:val="font7"/>
    <w:basedOn w:val="Normal"/>
    <w:rsid w:val="00231F74"/>
    <w:pPr>
      <w:spacing w:before="100" w:beforeAutospacing="1" w:after="100" w:afterAutospacing="1"/>
    </w:pPr>
    <w:rPr>
      <w:rFonts w:ascii="Calibri" w:hAnsi="Calibri" w:cs="Calibri"/>
      <w:color w:val="000000"/>
      <w:sz w:val="16"/>
      <w:szCs w:val="16"/>
      <w:lang w:val="en-CA" w:eastAsia="en-CA"/>
    </w:rPr>
  </w:style>
  <w:style w:type="paragraph" w:customStyle="1" w:styleId="xl94">
    <w:name w:val="xl94"/>
    <w:basedOn w:val="Normal"/>
    <w:rsid w:val="00231F74"/>
    <w:pPr>
      <w:pBdr>
        <w:top w:val="single" w:sz="8" w:space="0" w:color="auto"/>
        <w:bottom w:val="single" w:sz="8" w:space="0" w:color="auto"/>
      </w:pBdr>
      <w:spacing w:before="100" w:beforeAutospacing="1" w:after="100" w:afterAutospacing="1"/>
      <w:jc w:val="center"/>
      <w:textAlignment w:val="center"/>
    </w:pPr>
    <w:rPr>
      <w:rFonts w:ascii="Times New Roman" w:hAnsi="Times New Roman"/>
      <w:b/>
      <w:bCs/>
      <w:color w:val="000000"/>
      <w:sz w:val="16"/>
      <w:szCs w:val="16"/>
      <w:lang w:val="en-CA" w:eastAsia="en-CA"/>
    </w:rPr>
  </w:style>
  <w:style w:type="paragraph" w:customStyle="1" w:styleId="xl95">
    <w:name w:val="xl95"/>
    <w:basedOn w:val="Normal"/>
    <w:rsid w:val="00231F74"/>
    <w:pPr>
      <w:spacing w:before="100" w:beforeAutospacing="1" w:after="100" w:afterAutospacing="1"/>
      <w:jc w:val="center"/>
    </w:pPr>
    <w:rPr>
      <w:rFonts w:ascii="Times New Roman" w:hAnsi="Times New Roman"/>
      <w:sz w:val="24"/>
      <w:szCs w:val="24"/>
      <w:lang w:val="en-CA" w:eastAsia="en-CA"/>
    </w:rPr>
  </w:style>
  <w:style w:type="paragraph" w:customStyle="1" w:styleId="xl96">
    <w:name w:val="xl96"/>
    <w:basedOn w:val="Normal"/>
    <w:rsid w:val="00231F74"/>
    <w:pPr>
      <w:pBdr>
        <w:top w:val="single" w:sz="8" w:space="0" w:color="auto"/>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b/>
      <w:bCs/>
      <w:color w:val="000000"/>
      <w:sz w:val="16"/>
      <w:szCs w:val="16"/>
      <w:lang w:val="en-CA" w:eastAsia="en-CA"/>
    </w:rPr>
  </w:style>
  <w:style w:type="paragraph" w:customStyle="1" w:styleId="xl97">
    <w:name w:val="xl97"/>
    <w:basedOn w:val="Normal"/>
    <w:rsid w:val="00231F74"/>
    <w:pP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98">
    <w:name w:val="xl98"/>
    <w:basedOn w:val="Normal"/>
    <w:rsid w:val="00231F74"/>
    <w:pPr>
      <w:pBdr>
        <w:bottom w:val="single" w:sz="8" w:space="0" w:color="auto"/>
      </w:pBd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99">
    <w:name w:val="xl99"/>
    <w:basedOn w:val="Normal"/>
    <w:rsid w:val="00231F74"/>
    <w:pPr>
      <w:pBdr>
        <w:top w:val="single" w:sz="8" w:space="0" w:color="auto"/>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b/>
      <w:bCs/>
      <w:sz w:val="18"/>
      <w:szCs w:val="18"/>
      <w:lang w:val="en-CA" w:eastAsia="en-CA"/>
    </w:rPr>
  </w:style>
  <w:style w:type="paragraph" w:customStyle="1" w:styleId="xl100">
    <w:name w:val="xl100"/>
    <w:basedOn w:val="Normal"/>
    <w:rsid w:val="00231F74"/>
    <w:pP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1">
    <w:name w:val="xl101"/>
    <w:basedOn w:val="Normal"/>
    <w:rsid w:val="00231F74"/>
    <w:pPr>
      <w:pBdr>
        <w:bottom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2">
    <w:name w:val="xl102"/>
    <w:basedOn w:val="Normal"/>
    <w:rsid w:val="00231F74"/>
    <w:pPr>
      <w:pBdr>
        <w:top w:val="single" w:sz="8" w:space="0" w:color="auto"/>
        <w:left w:val="single" w:sz="8" w:space="0" w:color="auto"/>
      </w:pBd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103">
    <w:name w:val="xl103"/>
    <w:basedOn w:val="Normal"/>
    <w:rsid w:val="00231F74"/>
    <w:pPr>
      <w:pBdr>
        <w:top w:val="single" w:sz="8" w:space="0" w:color="auto"/>
        <w:right w:val="single" w:sz="8" w:space="0" w:color="auto"/>
      </w:pBdr>
      <w:shd w:val="clear" w:color="000000" w:fill="FFFFFF"/>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104">
    <w:name w:val="xl104"/>
    <w:basedOn w:val="Normal"/>
    <w:rsid w:val="00231F74"/>
    <w:pPr>
      <w:pBdr>
        <w:left w:val="single" w:sz="8" w:space="0" w:color="auto"/>
      </w:pBd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105">
    <w:name w:val="xl105"/>
    <w:basedOn w:val="Normal"/>
    <w:rsid w:val="00231F74"/>
    <w:pPr>
      <w:pBdr>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color w:val="000000"/>
      <w:sz w:val="16"/>
      <w:szCs w:val="16"/>
      <w:lang w:val="en-CA" w:eastAsia="en-CA"/>
    </w:rPr>
  </w:style>
  <w:style w:type="paragraph" w:customStyle="1" w:styleId="xl106">
    <w:name w:val="xl106"/>
    <w:basedOn w:val="Normal"/>
    <w:rsid w:val="00231F74"/>
    <w:pP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7">
    <w:name w:val="xl107"/>
    <w:basedOn w:val="Normal"/>
    <w:rsid w:val="00231F74"/>
    <w:pP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8">
    <w:name w:val="xl108"/>
    <w:basedOn w:val="Normal"/>
    <w:rsid w:val="00231F74"/>
    <w:pPr>
      <w:pBdr>
        <w:top w:val="single" w:sz="8" w:space="0" w:color="auto"/>
        <w:left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09">
    <w:name w:val="xl109"/>
    <w:basedOn w:val="Normal"/>
    <w:rsid w:val="00231F74"/>
    <w:pPr>
      <w:pBdr>
        <w:top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0">
    <w:name w:val="xl110"/>
    <w:basedOn w:val="Normal"/>
    <w:rsid w:val="00231F74"/>
    <w:pPr>
      <w:pBdr>
        <w:left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1">
    <w:name w:val="xl111"/>
    <w:basedOn w:val="Normal"/>
    <w:rsid w:val="00231F74"/>
    <w:pP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2">
    <w:name w:val="xl112"/>
    <w:basedOn w:val="Normal"/>
    <w:rsid w:val="00231F74"/>
    <w:pPr>
      <w:pBdr>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3">
    <w:name w:val="xl113"/>
    <w:basedOn w:val="Normal"/>
    <w:rsid w:val="00231F74"/>
    <w:pPr>
      <w:pBdr>
        <w:bottom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4">
    <w:name w:val="xl114"/>
    <w:basedOn w:val="Normal"/>
    <w:rsid w:val="00231F74"/>
    <w:pPr>
      <w:pBdr>
        <w:top w:val="single" w:sz="8" w:space="0" w:color="auto"/>
        <w:left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5">
    <w:name w:val="xl115"/>
    <w:basedOn w:val="Normal"/>
    <w:rsid w:val="00231F74"/>
    <w:pPr>
      <w:pBdr>
        <w:top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6">
    <w:name w:val="xl116"/>
    <w:basedOn w:val="Normal"/>
    <w:rsid w:val="00231F74"/>
    <w:pPr>
      <w:pBdr>
        <w:left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7">
    <w:name w:val="xl117"/>
    <w:basedOn w:val="Normal"/>
    <w:rsid w:val="00231F74"/>
    <w:pPr>
      <w:pBdr>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8">
    <w:name w:val="xl118"/>
    <w:basedOn w:val="Normal"/>
    <w:rsid w:val="00231F74"/>
    <w:pPr>
      <w:pBdr>
        <w:bottom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19">
    <w:name w:val="xl119"/>
    <w:basedOn w:val="Normal"/>
    <w:rsid w:val="00231F74"/>
    <w:pPr>
      <w:pBdr>
        <w:top w:val="single" w:sz="8" w:space="0" w:color="auto"/>
        <w:left w:val="single" w:sz="8" w:space="0" w:color="auto"/>
        <w:bottom w:val="single" w:sz="8" w:space="0" w:color="auto"/>
      </w:pBdr>
      <w:shd w:val="clear" w:color="000000" w:fill="DDEBF7"/>
      <w:spacing w:before="100" w:beforeAutospacing="1" w:after="100" w:afterAutospacing="1"/>
      <w:jc w:val="center"/>
      <w:textAlignment w:val="center"/>
    </w:pPr>
    <w:rPr>
      <w:rFonts w:ascii="Times New Roman" w:hAnsi="Times New Roman"/>
      <w:sz w:val="16"/>
      <w:szCs w:val="16"/>
      <w:lang w:val="en-CA" w:eastAsia="en-CA"/>
    </w:rPr>
  </w:style>
  <w:style w:type="paragraph" w:customStyle="1" w:styleId="xl120">
    <w:name w:val="xl120"/>
    <w:basedOn w:val="Normal"/>
    <w:rsid w:val="00231F74"/>
    <w:pPr>
      <w:pBdr>
        <w:top w:val="single" w:sz="8" w:space="0" w:color="auto"/>
        <w:bottom w:val="single" w:sz="8" w:space="0" w:color="auto"/>
      </w:pBdr>
      <w:spacing w:before="100" w:beforeAutospacing="1" w:after="100" w:afterAutospacing="1"/>
      <w:jc w:val="center"/>
      <w:textAlignment w:val="center"/>
    </w:pPr>
    <w:rPr>
      <w:rFonts w:ascii="Times New Roman" w:hAnsi="Times New Roman"/>
      <w:sz w:val="16"/>
      <w:szCs w:val="16"/>
      <w:lang w:val="en-CA" w:eastAsia="en-CA"/>
    </w:rPr>
  </w:style>
  <w:style w:type="character" w:styleId="CommentReference">
    <w:name w:val="annotation reference"/>
    <w:basedOn w:val="DefaultParagraphFont"/>
    <w:uiPriority w:val="99"/>
    <w:semiHidden/>
    <w:unhideWhenUsed/>
    <w:rsid w:val="00205CE8"/>
    <w:rPr>
      <w:sz w:val="16"/>
      <w:szCs w:val="16"/>
    </w:rPr>
  </w:style>
  <w:style w:type="paragraph" w:styleId="CommentText">
    <w:name w:val="annotation text"/>
    <w:basedOn w:val="Normal"/>
    <w:link w:val="CommentTextChar"/>
    <w:uiPriority w:val="99"/>
    <w:semiHidden/>
    <w:unhideWhenUsed/>
    <w:rsid w:val="00205CE8"/>
    <w:rPr>
      <w:sz w:val="20"/>
    </w:rPr>
  </w:style>
  <w:style w:type="character" w:customStyle="1" w:styleId="CommentTextChar">
    <w:name w:val="Comment Text Char"/>
    <w:basedOn w:val="DefaultParagraphFont"/>
    <w:link w:val="CommentText"/>
    <w:uiPriority w:val="99"/>
    <w:semiHidden/>
    <w:rsid w:val="00205CE8"/>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205CE8"/>
    <w:rPr>
      <w:b/>
      <w:bCs/>
    </w:rPr>
  </w:style>
  <w:style w:type="character" w:customStyle="1" w:styleId="CommentSubjectChar">
    <w:name w:val="Comment Subject Char"/>
    <w:basedOn w:val="CommentTextChar"/>
    <w:link w:val="CommentSubject"/>
    <w:uiPriority w:val="99"/>
    <w:semiHidden/>
    <w:rsid w:val="00205CE8"/>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emf"/><Relationship Id="rId22" Type="http://schemas.openxmlformats.org/officeDocument/2006/relationships/image" Target="media/image10.emf"/><Relationship Id="rId23" Type="http://schemas.openxmlformats.org/officeDocument/2006/relationships/image" Target="media/image11.emf"/><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emf"/><Relationship Id="rId31" Type="http://schemas.openxmlformats.org/officeDocument/2006/relationships/image" Target="media/image19.emf"/><Relationship Id="rId32" Type="http://schemas.openxmlformats.org/officeDocument/2006/relationships/image" Target="media/image20.emf"/><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emf"/><Relationship Id="rId34" Type="http://schemas.openxmlformats.org/officeDocument/2006/relationships/image" Target="media/image22.emf"/><Relationship Id="rId35" Type="http://schemas.openxmlformats.org/officeDocument/2006/relationships/image" Target="media/image23.emf"/><Relationship Id="rId36"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footer" Target="footer3.xml"/><Relationship Id="rId14" Type="http://schemas.openxmlformats.org/officeDocument/2006/relationships/comments" Target="comments.xml"/><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emf"/><Relationship Id="rId18" Type="http://schemas.openxmlformats.org/officeDocument/2006/relationships/image" Target="media/image6.emf"/><Relationship Id="rId19" Type="http://schemas.openxmlformats.org/officeDocument/2006/relationships/image" Target="media/image7.emf"/><Relationship Id="rId37" Type="http://schemas.openxmlformats.org/officeDocument/2006/relationships/theme" Target="theme/theme1.xml"/><Relationship Id="rId38" Type="http://schemas.microsoft.com/office/2011/relationships/people" Target="people.xml"/><Relationship Id="rId39" Type="http://schemas.microsoft.com/office/2011/relationships/commentsExtended" Target="commentsExtended.xml"/></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RES2014_nnn-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1A6409-9128-6E46-8A1D-28A6CFEEE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\Users\RondeauI\Desktop\Templates\2014\RES2014_nnn-eng.dotx</Template>
  <TotalTime>1</TotalTime>
  <Pages>45</Pages>
  <Words>10334</Words>
  <Characters>58908</Characters>
  <Application>Microsoft Macintosh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69104</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dc:title>
  <dc:creator>DFO-MPO</dc:creator>
  <cp:keywords>Fisheries and Oceans Canada;Canadian Science Advisory Secretariat;Research Document</cp:keywords>
  <cp:lastModifiedBy>Crustacean Crusty</cp:lastModifiedBy>
  <cp:revision>2</cp:revision>
  <cp:lastPrinted>2020-01-30T18:15:00Z</cp:lastPrinted>
  <dcterms:created xsi:type="dcterms:W3CDTF">2021-03-26T15:22:00Z</dcterms:created>
  <dcterms:modified xsi:type="dcterms:W3CDTF">2021-03-26T15:22:00Z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RunPrepV4.3.5">
    <vt:lpwstr>09/02/2015 12:37:42 PM</vt:lpwstr>
  </property>
  <property fmtid="{D5CDD505-2E9C-101B-9397-08002B2CF9AE}" pid="4" name="MSIP_Label_1bfb733f-faef-464c-9b6d-731b56f94973_Enabled">
    <vt:lpwstr>true</vt:lpwstr>
  </property>
  <property fmtid="{D5CDD505-2E9C-101B-9397-08002B2CF9AE}" pid="5" name="MSIP_Label_1bfb733f-faef-464c-9b6d-731b56f94973_SetDate">
    <vt:lpwstr>2020-05-07T12:25:50Z</vt:lpwstr>
  </property>
  <property fmtid="{D5CDD505-2E9C-101B-9397-08002B2CF9AE}" pid="6" name="MSIP_Label_1bfb733f-faef-464c-9b6d-731b56f94973_Method">
    <vt:lpwstr>Standard</vt:lpwstr>
  </property>
  <property fmtid="{D5CDD505-2E9C-101B-9397-08002B2CF9AE}" pid="7" name="MSIP_Label_1bfb733f-faef-464c-9b6d-731b56f94973_Name">
    <vt:lpwstr>Unclass - Non-Classifié</vt:lpwstr>
  </property>
  <property fmtid="{D5CDD505-2E9C-101B-9397-08002B2CF9AE}" pid="8" name="MSIP_Label_1bfb733f-faef-464c-9b6d-731b56f94973_SiteId">
    <vt:lpwstr>1594fdae-a1d9-4405-915d-011467234338</vt:lpwstr>
  </property>
  <property fmtid="{D5CDD505-2E9C-101B-9397-08002B2CF9AE}" pid="9" name="MSIP_Label_1bfb733f-faef-464c-9b6d-731b56f94973_ActionId">
    <vt:lpwstr>fce984d9-6d8b-4088-b24f-000011e00098</vt:lpwstr>
  </property>
</Properties>
</file>